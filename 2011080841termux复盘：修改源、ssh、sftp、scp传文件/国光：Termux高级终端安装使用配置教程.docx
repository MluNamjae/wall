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2E2D9F" w14:textId="4004ACF2" w:rsidR="00FE3B97" w:rsidRDefault="00024145">
      <w:hyperlink r:id="rId5" w:history="1">
        <w:r>
          <w:rPr>
            <w:rStyle w:val="Hyperlink"/>
          </w:rPr>
          <w:t>https://www.sqlsec.com/2018/05/termux.html?yyue=a21bo.50862.201879</w:t>
        </w:r>
      </w:hyperlink>
      <w:bookmarkStart w:id="0" w:name="_GoBack"/>
      <w:bookmarkEnd w:id="0"/>
    </w:p>
    <w:p w14:paraId="70EA9718" w14:textId="72B3696E" w:rsidR="00024145" w:rsidRDefault="00024145"/>
    <w:p w14:paraId="161DC6BE" w14:textId="77777777" w:rsidR="00024145" w:rsidRPr="00024145" w:rsidRDefault="00024145" w:rsidP="00024145">
      <w:pPr>
        <w:widowControl/>
        <w:spacing w:line="336" w:lineRule="atLeast"/>
        <w:jc w:val="center"/>
        <w:rPr>
          <w:rFonts w:ascii="Times New Roman" w:eastAsia="Times New Roman" w:hAnsi="Times New Roman" w:cs="Times New Roman"/>
          <w:color w:val="FFFFFF"/>
          <w:sz w:val="24"/>
          <w:szCs w:val="24"/>
          <w:lang w:bidi="bo-CN"/>
        </w:rPr>
      </w:pPr>
      <w:r w:rsidRPr="00024145">
        <w:rPr>
          <w:rFonts w:ascii="Times New Roman" w:eastAsia="Times New Roman" w:hAnsi="Times New Roman" w:cs="Times New Roman"/>
          <w:color w:val="FFFFFF"/>
          <w:sz w:val="24"/>
          <w:szCs w:val="24"/>
          <w:lang w:bidi="bo-CN"/>
        </w:rPr>
        <w:t xml:space="preserve">Termux </w:t>
      </w:r>
      <w:r w:rsidRPr="00024145">
        <w:rPr>
          <w:rFonts w:ascii="宋体" w:eastAsia="宋体" w:hAnsi="宋体" w:cs="宋体" w:hint="eastAsia"/>
          <w:color w:val="FFFFFF"/>
          <w:sz w:val="24"/>
          <w:szCs w:val="24"/>
          <w:lang w:bidi="bo-CN"/>
        </w:rPr>
        <w:t>高级终端安装使用配置教</w:t>
      </w:r>
      <w:r w:rsidRPr="00024145">
        <w:rPr>
          <w:rFonts w:ascii="宋体" w:eastAsia="宋体" w:hAnsi="宋体" w:cs="宋体"/>
          <w:color w:val="FFFFFF"/>
          <w:sz w:val="24"/>
          <w:szCs w:val="24"/>
          <w:lang w:bidi="bo-CN"/>
        </w:rPr>
        <w:t>程</w:t>
      </w:r>
    </w:p>
    <w:p w14:paraId="0F5E1F86" w14:textId="77777777" w:rsidR="00024145" w:rsidRPr="00024145" w:rsidRDefault="00024145" w:rsidP="00024145">
      <w:pPr>
        <w:widowControl/>
        <w:shd w:val="clear" w:color="auto" w:fill="FFFFFF"/>
        <w:spacing w:line="240" w:lineRule="auto"/>
        <w:rPr>
          <w:rFonts w:ascii="Times New Roman" w:eastAsia="Times New Roman" w:hAnsi="Times New Roman" w:cs="Times New Roman"/>
          <w:sz w:val="24"/>
          <w:szCs w:val="24"/>
          <w:lang w:bidi="bo-CN"/>
        </w:rPr>
      </w:pPr>
      <w:hyperlink r:id="rId6" w:history="1">
        <w:r w:rsidRPr="00024145">
          <w:rPr>
            <w:rFonts w:ascii="Times New Roman" w:eastAsia="Times New Roman" w:hAnsi="Times New Roman" w:cs="Times New Roman"/>
            <w:color w:val="FFFFFF"/>
            <w:sz w:val="24"/>
            <w:szCs w:val="24"/>
            <w:shd w:val="clear" w:color="auto" w:fill="E4E4E4"/>
            <w:lang w:bidi="bo-CN"/>
          </w:rPr>
          <w:t>Android</w:t>
        </w:r>
        <w:r w:rsidRPr="00024145">
          <w:rPr>
            <w:rFonts w:ascii="Times New Roman" w:eastAsia="Times New Roman" w:hAnsi="Times New Roman" w:cs="Times New Roman"/>
            <w:color w:val="039BE5"/>
            <w:sz w:val="24"/>
            <w:szCs w:val="24"/>
            <w:u w:val="single"/>
            <w:lang w:bidi="bo-CN"/>
          </w:rPr>
          <w:t> </w:t>
        </w:r>
      </w:hyperlink>
      <w:hyperlink r:id="rId7" w:history="1">
        <w:r w:rsidRPr="00024145">
          <w:rPr>
            <w:rFonts w:ascii="Times New Roman" w:eastAsia="Times New Roman" w:hAnsi="Times New Roman" w:cs="Times New Roman"/>
            <w:color w:val="FFFFFF"/>
            <w:sz w:val="24"/>
            <w:szCs w:val="24"/>
            <w:shd w:val="clear" w:color="auto" w:fill="E4E4E4"/>
            <w:lang w:bidi="bo-CN"/>
          </w:rPr>
          <w:t>Termux</w:t>
        </w:r>
      </w:hyperlink>
    </w:p>
    <w:p w14:paraId="28EC0982" w14:textId="77777777" w:rsidR="00024145" w:rsidRPr="00024145" w:rsidRDefault="00024145" w:rsidP="00024145">
      <w:pPr>
        <w:widowControl/>
        <w:shd w:val="clear" w:color="auto" w:fill="FFFFFF"/>
        <w:spacing w:line="240" w:lineRule="auto"/>
        <w:jc w:val="right"/>
        <w:rPr>
          <w:rFonts w:ascii="Times New Roman" w:eastAsia="Times New Roman" w:hAnsi="Times New Roman" w:cs="Times New Roman"/>
          <w:color w:val="66A6FF"/>
          <w:sz w:val="24"/>
          <w:szCs w:val="24"/>
          <w:lang w:bidi="bo-CN"/>
        </w:rPr>
      </w:pPr>
      <w:r w:rsidRPr="00024145">
        <w:rPr>
          <w:rFonts w:ascii="Times New Roman" w:eastAsia="Times New Roman" w:hAnsi="Times New Roman" w:cs="Times New Roman"/>
          <w:color w:val="66A6FF"/>
          <w:sz w:val="24"/>
          <w:szCs w:val="24"/>
          <w:lang w:bidi="bo-CN"/>
        </w:rPr>
        <w:t> </w:t>
      </w:r>
      <w:hyperlink r:id="rId8" w:history="1">
        <w:r w:rsidRPr="00024145">
          <w:rPr>
            <w:rFonts w:ascii="Times New Roman" w:eastAsia="Times New Roman" w:hAnsi="Times New Roman" w:cs="Times New Roman"/>
            <w:color w:val="66A6FF"/>
            <w:sz w:val="24"/>
            <w:szCs w:val="24"/>
            <w:u w:val="single"/>
            <w:lang w:bidi="bo-CN"/>
          </w:rPr>
          <w:t>Others</w:t>
        </w:r>
      </w:hyperlink>
    </w:p>
    <w:p w14:paraId="0235920D" w14:textId="77777777" w:rsidR="00024145" w:rsidRPr="00024145" w:rsidRDefault="00024145" w:rsidP="00024145">
      <w:pPr>
        <w:widowControl/>
        <w:shd w:val="clear" w:color="auto" w:fill="FFFFFF"/>
        <w:spacing w:line="240" w:lineRule="auto"/>
        <w:rPr>
          <w:rFonts w:ascii="Times New Roman" w:eastAsia="Times New Roman" w:hAnsi="Times New Roman" w:cs="Times New Roman"/>
          <w:color w:val="525F7F"/>
          <w:sz w:val="24"/>
          <w:szCs w:val="24"/>
          <w:lang w:bidi="bo-CN"/>
        </w:rPr>
      </w:pPr>
      <w:r w:rsidRPr="00024145">
        <w:rPr>
          <w:rFonts w:ascii="宋体" w:eastAsia="宋体" w:hAnsi="宋体" w:cs="宋体" w:hint="eastAsia"/>
          <w:color w:val="525F7F"/>
          <w:sz w:val="24"/>
          <w:szCs w:val="24"/>
          <w:lang w:bidi="bo-CN"/>
        </w:rPr>
        <w:t>发布日期</w:t>
      </w:r>
      <w:r w:rsidRPr="00024145">
        <w:rPr>
          <w:rFonts w:ascii="Times New Roman" w:eastAsia="Times New Roman" w:hAnsi="Times New Roman" w:cs="Times New Roman"/>
          <w:color w:val="525F7F"/>
          <w:sz w:val="24"/>
          <w:szCs w:val="24"/>
          <w:lang w:bidi="bo-CN"/>
        </w:rPr>
        <w:t>:   2018-05-03</w:t>
      </w:r>
    </w:p>
    <w:p w14:paraId="5C30BDAF" w14:textId="77777777" w:rsidR="00024145" w:rsidRPr="00024145" w:rsidRDefault="00024145" w:rsidP="00024145">
      <w:pPr>
        <w:widowControl/>
        <w:shd w:val="clear" w:color="auto" w:fill="FFFFFF"/>
        <w:spacing w:line="240" w:lineRule="auto"/>
        <w:rPr>
          <w:rFonts w:ascii="Times New Roman" w:eastAsia="Times New Roman" w:hAnsi="Times New Roman" w:cs="Times New Roman"/>
          <w:color w:val="525F7F"/>
          <w:sz w:val="24"/>
          <w:szCs w:val="24"/>
          <w:lang w:bidi="bo-CN"/>
        </w:rPr>
      </w:pPr>
      <w:r w:rsidRPr="00024145">
        <w:rPr>
          <w:rFonts w:ascii="宋体" w:eastAsia="宋体" w:hAnsi="宋体" w:cs="宋体" w:hint="eastAsia"/>
          <w:color w:val="525F7F"/>
          <w:sz w:val="24"/>
          <w:szCs w:val="24"/>
          <w:lang w:bidi="bo-CN"/>
        </w:rPr>
        <w:t>更新日期</w:t>
      </w:r>
      <w:r w:rsidRPr="00024145">
        <w:rPr>
          <w:rFonts w:ascii="Times New Roman" w:eastAsia="Times New Roman" w:hAnsi="Times New Roman" w:cs="Times New Roman"/>
          <w:color w:val="525F7F"/>
          <w:sz w:val="24"/>
          <w:szCs w:val="24"/>
          <w:lang w:bidi="bo-CN"/>
        </w:rPr>
        <w:t>:   2020-07-30</w:t>
      </w:r>
    </w:p>
    <w:p w14:paraId="54E9CEEC" w14:textId="77777777" w:rsidR="00024145" w:rsidRPr="00024145" w:rsidRDefault="00024145" w:rsidP="00024145">
      <w:pPr>
        <w:widowControl/>
        <w:shd w:val="clear" w:color="auto" w:fill="FFFFFF"/>
        <w:spacing w:line="240" w:lineRule="auto"/>
        <w:rPr>
          <w:rFonts w:ascii="Times New Roman" w:eastAsia="Times New Roman" w:hAnsi="Times New Roman" w:cs="Times New Roman"/>
          <w:color w:val="525F7F"/>
          <w:sz w:val="24"/>
          <w:szCs w:val="24"/>
          <w:lang w:bidi="bo-CN"/>
        </w:rPr>
      </w:pPr>
      <w:r w:rsidRPr="00024145">
        <w:rPr>
          <w:rFonts w:ascii="宋体" w:eastAsia="宋体" w:hAnsi="宋体" w:cs="宋体" w:hint="eastAsia"/>
          <w:color w:val="525F7F"/>
          <w:sz w:val="24"/>
          <w:szCs w:val="24"/>
          <w:lang w:bidi="bo-CN"/>
        </w:rPr>
        <w:t>文章字数</w:t>
      </w:r>
      <w:r w:rsidRPr="00024145">
        <w:rPr>
          <w:rFonts w:ascii="Times New Roman" w:eastAsia="Times New Roman" w:hAnsi="Times New Roman" w:cs="Times New Roman"/>
          <w:color w:val="525F7F"/>
          <w:sz w:val="24"/>
          <w:szCs w:val="24"/>
          <w:lang w:bidi="bo-CN"/>
        </w:rPr>
        <w:t>:   23.1k</w:t>
      </w:r>
    </w:p>
    <w:p w14:paraId="28B4173E" w14:textId="77777777" w:rsidR="00024145" w:rsidRPr="00024145" w:rsidRDefault="00024145" w:rsidP="00024145">
      <w:pPr>
        <w:widowControl/>
        <w:shd w:val="clear" w:color="auto" w:fill="FFFFFF"/>
        <w:spacing w:line="240" w:lineRule="auto"/>
        <w:rPr>
          <w:rFonts w:ascii="Times New Roman" w:eastAsia="Times New Roman" w:hAnsi="Times New Roman" w:cs="Times New Roman"/>
          <w:color w:val="525F7F"/>
          <w:sz w:val="24"/>
          <w:szCs w:val="24"/>
          <w:lang w:bidi="bo-CN"/>
        </w:rPr>
      </w:pPr>
      <w:r w:rsidRPr="00024145">
        <w:rPr>
          <w:rFonts w:ascii="宋体" w:eastAsia="宋体" w:hAnsi="宋体" w:cs="宋体" w:hint="eastAsia"/>
          <w:color w:val="525F7F"/>
          <w:sz w:val="24"/>
          <w:szCs w:val="24"/>
          <w:lang w:bidi="bo-CN"/>
        </w:rPr>
        <w:t>阅读时长</w:t>
      </w:r>
      <w:r w:rsidRPr="00024145">
        <w:rPr>
          <w:rFonts w:ascii="Times New Roman" w:eastAsia="Times New Roman" w:hAnsi="Times New Roman" w:cs="Times New Roman"/>
          <w:color w:val="525F7F"/>
          <w:sz w:val="24"/>
          <w:szCs w:val="24"/>
          <w:lang w:bidi="bo-CN"/>
        </w:rPr>
        <w:t xml:space="preserve">:   92 </w:t>
      </w:r>
      <w:r w:rsidRPr="00024145">
        <w:rPr>
          <w:rFonts w:ascii="宋体" w:eastAsia="宋体" w:hAnsi="宋体" w:cs="宋体"/>
          <w:color w:val="525F7F"/>
          <w:sz w:val="24"/>
          <w:szCs w:val="24"/>
          <w:lang w:bidi="bo-CN"/>
        </w:rPr>
        <w:t>分</w:t>
      </w:r>
    </w:p>
    <w:p w14:paraId="1FEC6165" w14:textId="77777777" w:rsidR="00024145" w:rsidRPr="00024145" w:rsidRDefault="00024145" w:rsidP="00024145">
      <w:pPr>
        <w:widowControl/>
        <w:shd w:val="clear" w:color="auto" w:fill="FFFFFF"/>
        <w:spacing w:line="240" w:lineRule="auto"/>
        <w:rPr>
          <w:rFonts w:ascii="Times New Roman" w:eastAsia="Times New Roman" w:hAnsi="Times New Roman" w:cs="Times New Roman"/>
          <w:color w:val="525F7F"/>
          <w:sz w:val="24"/>
          <w:szCs w:val="24"/>
          <w:lang w:bidi="bo-CN"/>
        </w:rPr>
      </w:pPr>
      <w:r w:rsidRPr="00024145">
        <w:rPr>
          <w:rFonts w:ascii="宋体" w:eastAsia="宋体" w:hAnsi="宋体" w:cs="宋体" w:hint="eastAsia"/>
          <w:color w:val="525F7F"/>
          <w:sz w:val="24"/>
          <w:szCs w:val="24"/>
          <w:lang w:bidi="bo-CN"/>
        </w:rPr>
        <w:t>阅读次数</w:t>
      </w:r>
      <w:r w:rsidRPr="00024145">
        <w:rPr>
          <w:rFonts w:ascii="Times New Roman" w:eastAsia="Times New Roman" w:hAnsi="Times New Roman" w:cs="Times New Roman"/>
          <w:color w:val="525F7F"/>
          <w:sz w:val="24"/>
          <w:szCs w:val="24"/>
          <w:lang w:bidi="bo-CN"/>
        </w:rPr>
        <w:t>:   363036</w:t>
      </w:r>
    </w:p>
    <w:p w14:paraId="4A611830" w14:textId="77777777" w:rsidR="00024145" w:rsidRPr="00024145" w:rsidRDefault="00024145" w:rsidP="00024145">
      <w:pPr>
        <w:widowControl/>
        <w:shd w:val="clear" w:color="auto" w:fill="FFFFFF"/>
        <w:spacing w:before="300" w:after="300"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pict w14:anchorId="145EFAA1">
          <v:rect id="_x0000_i1025" style="width:0;height:0" o:hralign="center" o:hrstd="t" o:hr="t" fillcolor="#a0a0a0" stroked="f"/>
        </w:pict>
      </w:r>
    </w:p>
    <w:p w14:paraId="09E9C1A2" w14:textId="19E36F2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AC1A31F" wp14:editId="47AB8393">
            <wp:extent cx="6645910" cy="2052320"/>
            <wp:effectExtent l="0" t="0" r="2540" b="5080"/>
            <wp:docPr id="147" name="Picture 147" descr="https://image.3001.net/images/20180501/15251875958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3001.net/images/20180501/152518759583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052320"/>
                    </a:xfrm>
                    <a:prstGeom prst="rect">
                      <a:avLst/>
                    </a:prstGeom>
                    <a:noFill/>
                    <a:ln>
                      <a:noFill/>
                    </a:ln>
                  </pic:spPr>
                </pic:pic>
              </a:graphicData>
            </a:graphic>
          </wp:inline>
        </w:drawing>
      </w:r>
    </w:p>
    <w:p w14:paraId="67B60F4F" w14:textId="77777777" w:rsidR="00024145" w:rsidRPr="00024145" w:rsidRDefault="00024145" w:rsidP="00024145">
      <w:pPr>
        <w:widowControl/>
        <w:shd w:val="clear" w:color="auto" w:fill="FFFFFF"/>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br/>
        <w:t xml:space="preserve">Termux </w:t>
      </w:r>
      <w:r w:rsidRPr="00024145">
        <w:rPr>
          <w:rFonts w:ascii="宋体" w:eastAsia="宋体" w:hAnsi="宋体" w:cs="宋体" w:hint="eastAsia"/>
          <w:sz w:val="24"/>
          <w:szCs w:val="24"/>
          <w:lang w:bidi="bo-CN"/>
        </w:rPr>
        <w:t>高级终端安装使用配置教程，刚写这篇文章的时候，当时国内</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相关的文章和资料相对来说还是比较少的，就花了几天写了这一篇文章，没想到居然火了，受宠若惊。所以这篇文章国光就打算定期更新了，想打造成</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的中文文档，希望本文可以帮助到更多对</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感兴趣的朋友，发挥</w:t>
      </w:r>
      <w:r w:rsidRPr="00024145">
        <w:rPr>
          <w:rFonts w:ascii="Times New Roman" w:eastAsia="Times New Roman" w:hAnsi="Times New Roman" w:cs="Times New Roman"/>
          <w:sz w:val="24"/>
          <w:szCs w:val="24"/>
          <w:lang w:bidi="bo-CN"/>
        </w:rPr>
        <w:t xml:space="preserve"> Android </w:t>
      </w:r>
      <w:r w:rsidRPr="00024145">
        <w:rPr>
          <w:rFonts w:ascii="宋体" w:eastAsia="宋体" w:hAnsi="宋体" w:cs="宋体" w:hint="eastAsia"/>
          <w:sz w:val="24"/>
          <w:szCs w:val="24"/>
          <w:lang w:bidi="bo-CN"/>
        </w:rPr>
        <w:t>平台更大的</w:t>
      </w:r>
      <w:r w:rsidRPr="00024145">
        <w:rPr>
          <w:rFonts w:ascii="Times New Roman" w:eastAsia="Times New Roman" w:hAnsi="Times New Roman" w:cs="Times New Roman"/>
          <w:sz w:val="24"/>
          <w:szCs w:val="24"/>
          <w:lang w:bidi="bo-CN"/>
        </w:rPr>
        <w:t xml:space="preserve"> DIY </w:t>
      </w:r>
      <w:r w:rsidRPr="00024145">
        <w:rPr>
          <w:rFonts w:ascii="宋体" w:eastAsia="宋体" w:hAnsi="宋体" w:cs="宋体" w:hint="eastAsia"/>
          <w:sz w:val="24"/>
          <w:szCs w:val="24"/>
          <w:lang w:bidi="bo-CN"/>
        </w:rPr>
        <w:t>空间</w:t>
      </w:r>
      <w:r w:rsidRPr="00024145">
        <w:rPr>
          <w:rFonts w:ascii="宋体" w:eastAsia="宋体" w:hAnsi="宋体" w:cs="宋体"/>
          <w:sz w:val="24"/>
          <w:szCs w:val="24"/>
          <w:lang w:bidi="bo-CN"/>
        </w:rPr>
        <w:t>。</w:t>
      </w:r>
    </w:p>
    <w:p w14:paraId="4E763106"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版权声</w:t>
      </w:r>
      <w:r w:rsidRPr="00024145">
        <w:rPr>
          <w:rFonts w:ascii="宋体" w:eastAsia="宋体" w:hAnsi="宋体" w:cs="宋体"/>
          <w:b/>
          <w:bCs/>
          <w:kern w:val="36"/>
          <w:sz w:val="48"/>
          <w:szCs w:val="48"/>
          <w:lang w:bidi="bo-CN"/>
        </w:rPr>
        <w:t>明</w:t>
      </w:r>
    </w:p>
    <w:p w14:paraId="27439F8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17 </w:t>
      </w:r>
      <w:r w:rsidRPr="00024145">
        <w:rPr>
          <w:rFonts w:ascii="宋体" w:eastAsia="宋体" w:hAnsi="宋体" w:cs="宋体" w:hint="eastAsia"/>
          <w:sz w:val="24"/>
          <w:szCs w:val="24"/>
          <w:lang w:bidi="bo-CN"/>
        </w:rPr>
        <w:t>年开始接触到</w:t>
      </w:r>
      <w:r w:rsidRPr="00024145">
        <w:rPr>
          <w:rFonts w:ascii="Times New Roman" w:eastAsia="Times New Roman" w:hAnsi="Times New Roman" w:cs="Times New Roman"/>
          <w:sz w:val="24"/>
          <w:szCs w:val="24"/>
          <w:lang w:bidi="bo-CN"/>
        </w:rPr>
        <w:t xml:space="preserve"> Termux</w:t>
      </w:r>
      <w:r w:rsidRPr="00024145">
        <w:rPr>
          <w:rFonts w:ascii="宋体" w:eastAsia="宋体" w:hAnsi="宋体" w:cs="宋体" w:hint="eastAsia"/>
          <w:sz w:val="24"/>
          <w:szCs w:val="24"/>
          <w:lang w:bidi="bo-CN"/>
        </w:rPr>
        <w:t>，就发现它有很多值得挖掘的潜力，于是抽空在</w:t>
      </w:r>
      <w:r w:rsidRPr="00024145">
        <w:rPr>
          <w:rFonts w:ascii="Times New Roman" w:eastAsia="Times New Roman" w:hAnsi="Times New Roman" w:cs="Times New Roman"/>
          <w:sz w:val="24"/>
          <w:szCs w:val="24"/>
          <w:lang w:bidi="bo-CN"/>
        </w:rPr>
        <w:t xml:space="preserve"> 18 </w:t>
      </w:r>
      <w:r w:rsidRPr="00024145">
        <w:rPr>
          <w:rFonts w:ascii="宋体" w:eastAsia="宋体" w:hAnsi="宋体" w:cs="宋体" w:hint="eastAsia"/>
          <w:sz w:val="24"/>
          <w:szCs w:val="24"/>
          <w:lang w:bidi="bo-CN"/>
        </w:rPr>
        <w:t>年的某一个法定的整整花了三天假期开才写完第一版文章，然后文章陆陆续续更新到现在，期间有一次误操作不小心把博客所有的评论都删了，否则这篇文章的评论数会更多。现在本文的截图数量达到了</w:t>
      </w:r>
      <w:r w:rsidRPr="00024145">
        <w:rPr>
          <w:rFonts w:ascii="Times New Roman" w:eastAsia="Times New Roman" w:hAnsi="Times New Roman" w:cs="Times New Roman"/>
          <w:sz w:val="24"/>
          <w:szCs w:val="24"/>
          <w:lang w:bidi="bo-CN"/>
        </w:rPr>
        <w:t>150</w:t>
      </w:r>
      <w:r w:rsidRPr="00024145">
        <w:rPr>
          <w:rFonts w:ascii="宋体" w:eastAsia="宋体" w:hAnsi="宋体" w:cs="宋体" w:hint="eastAsia"/>
          <w:sz w:val="24"/>
          <w:szCs w:val="24"/>
          <w:lang w:bidi="bo-CN"/>
        </w:rPr>
        <w:t>张左右了，文字数目已经数万多了。自己花了很长时间写出来的原创文章，抄袭白嫖党直接</w:t>
      </w:r>
      <w:r w:rsidRPr="00024145">
        <w:rPr>
          <w:rFonts w:ascii="Times New Roman" w:eastAsia="Times New Roman" w:hAnsi="Times New Roman" w:cs="Times New Roman"/>
          <w:sz w:val="24"/>
          <w:szCs w:val="24"/>
          <w:lang w:bidi="bo-CN"/>
        </w:rPr>
        <w:t>Ctrl+C Ctrl+V</w:t>
      </w:r>
      <w:r w:rsidRPr="00024145">
        <w:rPr>
          <w:rFonts w:ascii="宋体" w:eastAsia="宋体" w:hAnsi="宋体" w:cs="宋体" w:hint="eastAsia"/>
          <w:sz w:val="24"/>
          <w:szCs w:val="24"/>
          <w:lang w:bidi="bo-CN"/>
        </w:rPr>
        <w:t>只要几秒钟。原创很辛苦，抄袭的成本却很低，维权的成本又很高，虽然国内目前的抄袭风气很严重，但是我相信尊重原创，保护原创从现在做起从大家做起，</w:t>
      </w:r>
      <w:r w:rsidRPr="00024145">
        <w:rPr>
          <w:rFonts w:ascii="Times New Roman" w:eastAsia="Times New Roman" w:hAnsi="Times New Roman" w:cs="Times New Roman"/>
          <w:sz w:val="24"/>
          <w:szCs w:val="24"/>
          <w:lang w:bidi="bo-CN"/>
        </w:rPr>
        <w:t xml:space="preserve">tomorrow is another day! </w:t>
      </w:r>
      <w:r w:rsidRPr="00024145">
        <w:rPr>
          <w:rFonts w:ascii="宋体" w:eastAsia="宋体" w:hAnsi="宋体" w:cs="宋体" w:hint="eastAsia"/>
          <w:sz w:val="24"/>
          <w:szCs w:val="24"/>
          <w:lang w:bidi="bo-CN"/>
        </w:rPr>
        <w:t>如果大面转载引用的话</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希望标明文章出处</w:t>
      </w:r>
      <w:r w:rsidRPr="00024145">
        <w:rPr>
          <w:rFonts w:ascii="Times New Roman" w:eastAsia="Times New Roman" w:hAnsi="Times New Roman" w:cs="Times New Roman"/>
          <w:sz w:val="24"/>
          <w:szCs w:val="24"/>
          <w:lang w:bidi="bo-CN"/>
        </w:rPr>
        <w:t>:</w:t>
      </w:r>
    </w:p>
    <w:p w14:paraId="684BCA8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 xml:space="preserve">Termux </w:t>
      </w:r>
      <w:r w:rsidRPr="00024145">
        <w:rPr>
          <w:rFonts w:ascii="宋体" w:eastAsia="宋体" w:hAnsi="宋体" w:cs="宋体" w:hint="eastAsia"/>
          <w:b/>
          <w:bCs/>
          <w:sz w:val="24"/>
          <w:szCs w:val="24"/>
          <w:lang w:bidi="bo-CN"/>
        </w:rPr>
        <w:t>高级终端安装使用配置教</w:t>
      </w:r>
      <w:r w:rsidRPr="00024145">
        <w:rPr>
          <w:rFonts w:ascii="宋体" w:eastAsia="宋体" w:hAnsi="宋体" w:cs="宋体"/>
          <w:b/>
          <w:bCs/>
          <w:sz w:val="24"/>
          <w:szCs w:val="24"/>
          <w:lang w:bidi="bo-CN"/>
        </w:rPr>
        <w:t>程</w:t>
      </w:r>
    </w:p>
    <w:p w14:paraId="3EA621C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hyperlink r:id="rId10" w:tgtFrame="_blank" w:history="1">
        <w:r w:rsidRPr="00024145">
          <w:rPr>
            <w:rFonts w:ascii="Times New Roman" w:eastAsia="Times New Roman" w:hAnsi="Times New Roman" w:cs="Times New Roman"/>
            <w:color w:val="66A6FF"/>
            <w:sz w:val="24"/>
            <w:szCs w:val="24"/>
            <w:u w:val="single"/>
            <w:lang w:bidi="bo-CN"/>
          </w:rPr>
          <w:t>https://www.sqlsec.com/2018/05/termux.html</w:t>
        </w:r>
      </w:hyperlink>
    </w:p>
    <w:p w14:paraId="066B46C9"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学习资</w:t>
      </w:r>
      <w:r w:rsidRPr="00024145">
        <w:rPr>
          <w:rFonts w:ascii="宋体" w:eastAsia="宋体" w:hAnsi="宋体" w:cs="宋体"/>
          <w:b/>
          <w:bCs/>
          <w:kern w:val="36"/>
          <w:sz w:val="48"/>
          <w:szCs w:val="48"/>
          <w:lang w:bidi="bo-CN"/>
        </w:rPr>
        <w:t>源</w:t>
      </w:r>
    </w:p>
    <w:p w14:paraId="5C873E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考虑到手机用户体验和离线观看教程的需求，国光打包了几种风格的</w:t>
      </w:r>
      <w:r w:rsidRPr="00024145">
        <w:rPr>
          <w:rFonts w:ascii="Times New Roman" w:eastAsia="Times New Roman" w:hAnsi="Times New Roman" w:cs="Times New Roman"/>
          <w:sz w:val="24"/>
          <w:szCs w:val="24"/>
          <w:lang w:bidi="bo-CN"/>
        </w:rPr>
        <w:t xml:space="preserve"> PDF</w:t>
      </w:r>
      <w:r w:rsidRPr="00024145">
        <w:rPr>
          <w:rFonts w:ascii="宋体" w:eastAsia="宋体" w:hAnsi="宋体" w:cs="宋体" w:hint="eastAsia"/>
          <w:sz w:val="24"/>
          <w:szCs w:val="24"/>
          <w:lang w:bidi="bo-CN"/>
        </w:rPr>
        <w:t>版本，并且已经插入好目录，阅读体验会比较友好</w:t>
      </w:r>
      <w:r w:rsidRPr="00024145">
        <w:rPr>
          <w:rFonts w:ascii="宋体" w:eastAsia="宋体" w:hAnsi="宋体" w:cs="宋体"/>
          <w:sz w:val="24"/>
          <w:szCs w:val="24"/>
          <w:lang w:bidi="bo-CN"/>
        </w:rPr>
        <w:t>。</w:t>
      </w:r>
    </w:p>
    <w:p w14:paraId="4B85BC8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黑色背景的</w:t>
      </w:r>
      <w:r w:rsidRPr="00024145">
        <w:rPr>
          <w:rFonts w:ascii="Times New Roman" w:eastAsia="Times New Roman" w:hAnsi="Times New Roman" w:cs="Times New Roman"/>
          <w:b/>
          <w:bCs/>
          <w:sz w:val="24"/>
          <w:szCs w:val="24"/>
          <w:lang w:bidi="bo-CN"/>
        </w:rPr>
        <w:t xml:space="preserve"> PDF</w:t>
      </w:r>
      <w:r w:rsidRPr="00024145">
        <w:rPr>
          <w:rFonts w:ascii="Times New Roman" w:eastAsia="Times New Roman" w:hAnsi="Times New Roman" w:cs="Times New Roman"/>
          <w:sz w:val="24"/>
          <w:szCs w:val="24"/>
          <w:lang w:bidi="bo-CN"/>
        </w:rPr>
        <w:t> : </w:t>
      </w:r>
      <w:hyperlink r:id="rId11" w:tgtFrame="_blank" w:history="1">
        <w:r w:rsidRPr="00024145">
          <w:rPr>
            <w:rFonts w:ascii="Times New Roman" w:eastAsia="Times New Roman" w:hAnsi="Times New Roman" w:cs="Times New Roman"/>
            <w:color w:val="66A6FF"/>
            <w:sz w:val="24"/>
            <w:szCs w:val="24"/>
            <w:u w:val="single"/>
            <w:lang w:bidi="bo-CN"/>
          </w:rPr>
          <w:t>Termux</w:t>
        </w:r>
        <w:r w:rsidRPr="00024145">
          <w:rPr>
            <w:rFonts w:ascii="宋体" w:eastAsia="宋体" w:hAnsi="宋体" w:cs="宋体" w:hint="eastAsia"/>
            <w:color w:val="66A6FF"/>
            <w:sz w:val="24"/>
            <w:szCs w:val="24"/>
            <w:u w:val="single"/>
            <w:lang w:bidi="bo-CN"/>
          </w:rPr>
          <w:t>入门指南（</w:t>
        </w:r>
        <w:r w:rsidRPr="00024145">
          <w:rPr>
            <w:rFonts w:ascii="Times New Roman" w:eastAsia="Times New Roman" w:hAnsi="Times New Roman" w:cs="Times New Roman"/>
            <w:color w:val="66A6FF"/>
            <w:sz w:val="24"/>
            <w:szCs w:val="24"/>
            <w:u w:val="single"/>
            <w:lang w:bidi="bo-CN"/>
          </w:rPr>
          <w:t xml:space="preserve">Vue </w:t>
        </w:r>
        <w:r w:rsidRPr="00024145">
          <w:rPr>
            <w:rFonts w:ascii="宋体" w:eastAsia="宋体" w:hAnsi="宋体" w:cs="宋体" w:hint="eastAsia"/>
            <w:color w:val="66A6FF"/>
            <w:sz w:val="24"/>
            <w:szCs w:val="24"/>
            <w:u w:val="single"/>
            <w:lang w:bidi="bo-CN"/>
          </w:rPr>
          <w:t>黑）</w:t>
        </w:r>
      </w:hyperlink>
    </w:p>
    <w:p w14:paraId="649E43E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白色背景的</w:t>
      </w:r>
      <w:r w:rsidRPr="00024145">
        <w:rPr>
          <w:rFonts w:ascii="Times New Roman" w:eastAsia="Times New Roman" w:hAnsi="Times New Roman" w:cs="Times New Roman"/>
          <w:b/>
          <w:bCs/>
          <w:sz w:val="24"/>
          <w:szCs w:val="24"/>
          <w:lang w:bidi="bo-CN"/>
        </w:rPr>
        <w:t xml:space="preserve"> PDF</w:t>
      </w:r>
      <w:r w:rsidRPr="00024145">
        <w:rPr>
          <w:rFonts w:ascii="Times New Roman" w:eastAsia="Times New Roman" w:hAnsi="Times New Roman" w:cs="Times New Roman"/>
          <w:sz w:val="24"/>
          <w:szCs w:val="24"/>
          <w:lang w:bidi="bo-CN"/>
        </w:rPr>
        <w:t> : </w:t>
      </w:r>
      <w:hyperlink r:id="rId12" w:tgtFrame="_blank" w:history="1">
        <w:r w:rsidRPr="00024145">
          <w:rPr>
            <w:rFonts w:ascii="Times New Roman" w:eastAsia="Times New Roman" w:hAnsi="Times New Roman" w:cs="Times New Roman"/>
            <w:color w:val="66A6FF"/>
            <w:sz w:val="24"/>
            <w:szCs w:val="24"/>
            <w:u w:val="single"/>
            <w:lang w:bidi="bo-CN"/>
          </w:rPr>
          <w:t>Termux</w:t>
        </w:r>
        <w:r w:rsidRPr="00024145">
          <w:rPr>
            <w:rFonts w:ascii="宋体" w:eastAsia="宋体" w:hAnsi="宋体" w:cs="宋体" w:hint="eastAsia"/>
            <w:color w:val="66A6FF"/>
            <w:sz w:val="24"/>
            <w:szCs w:val="24"/>
            <w:u w:val="single"/>
            <w:lang w:bidi="bo-CN"/>
          </w:rPr>
          <w:t>入门指南（</w:t>
        </w:r>
        <w:r w:rsidRPr="00024145">
          <w:rPr>
            <w:rFonts w:ascii="Times New Roman" w:eastAsia="Times New Roman" w:hAnsi="Times New Roman" w:cs="Times New Roman"/>
            <w:color w:val="66A6FF"/>
            <w:sz w:val="24"/>
            <w:szCs w:val="24"/>
            <w:u w:val="single"/>
            <w:lang w:bidi="bo-CN"/>
          </w:rPr>
          <w:t xml:space="preserve">Github </w:t>
        </w:r>
        <w:r w:rsidRPr="00024145">
          <w:rPr>
            <w:rFonts w:ascii="宋体" w:eastAsia="宋体" w:hAnsi="宋体" w:cs="宋体" w:hint="eastAsia"/>
            <w:color w:val="66A6FF"/>
            <w:sz w:val="24"/>
            <w:szCs w:val="24"/>
            <w:u w:val="single"/>
            <w:lang w:bidi="bo-CN"/>
          </w:rPr>
          <w:t>白）</w:t>
        </w:r>
      </w:hyperlink>
    </w:p>
    <w:p w14:paraId="269F21D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macOS light</w:t>
      </w:r>
      <w:r w:rsidRPr="00024145">
        <w:rPr>
          <w:rFonts w:ascii="宋体" w:eastAsia="宋体" w:hAnsi="宋体" w:cs="宋体" w:hint="eastAsia"/>
          <w:b/>
          <w:bCs/>
          <w:sz w:val="24"/>
          <w:szCs w:val="24"/>
          <w:lang w:bidi="bo-CN"/>
        </w:rPr>
        <w:t>风格</w:t>
      </w:r>
      <w:r w:rsidRPr="00024145">
        <w:rPr>
          <w:rFonts w:ascii="Times New Roman" w:eastAsia="Times New Roman" w:hAnsi="Times New Roman" w:cs="Times New Roman"/>
          <w:sz w:val="24"/>
          <w:szCs w:val="24"/>
          <w:lang w:bidi="bo-CN"/>
        </w:rPr>
        <w:t> : </w:t>
      </w:r>
      <w:hyperlink r:id="rId13" w:tgtFrame="_blank" w:history="1">
        <w:r w:rsidRPr="00024145">
          <w:rPr>
            <w:rFonts w:ascii="Times New Roman" w:eastAsia="Times New Roman" w:hAnsi="Times New Roman" w:cs="Times New Roman"/>
            <w:color w:val="66A6FF"/>
            <w:sz w:val="24"/>
            <w:szCs w:val="24"/>
            <w:u w:val="single"/>
            <w:lang w:bidi="bo-CN"/>
          </w:rPr>
          <w:t>Termux</w:t>
        </w:r>
        <w:r w:rsidRPr="00024145">
          <w:rPr>
            <w:rFonts w:ascii="宋体" w:eastAsia="宋体" w:hAnsi="宋体" w:cs="宋体" w:hint="eastAsia"/>
            <w:color w:val="66A6FF"/>
            <w:sz w:val="24"/>
            <w:szCs w:val="24"/>
            <w:u w:val="single"/>
            <w:lang w:bidi="bo-CN"/>
          </w:rPr>
          <w:t>入门指南（</w:t>
        </w:r>
        <w:r w:rsidRPr="00024145">
          <w:rPr>
            <w:rFonts w:ascii="Times New Roman" w:eastAsia="Times New Roman" w:hAnsi="Times New Roman" w:cs="Times New Roman"/>
            <w:color w:val="66A6FF"/>
            <w:sz w:val="24"/>
            <w:szCs w:val="24"/>
            <w:u w:val="single"/>
            <w:lang w:bidi="bo-CN"/>
          </w:rPr>
          <w:t xml:space="preserve">macOS </w:t>
        </w:r>
        <w:r w:rsidRPr="00024145">
          <w:rPr>
            <w:rFonts w:ascii="宋体" w:eastAsia="宋体" w:hAnsi="宋体" w:cs="宋体" w:hint="eastAsia"/>
            <w:color w:val="66A6FF"/>
            <w:sz w:val="24"/>
            <w:szCs w:val="24"/>
            <w:u w:val="single"/>
            <w:lang w:bidi="bo-CN"/>
          </w:rPr>
          <w:t>白）</w:t>
        </w:r>
      </w:hyperlink>
    </w:p>
    <w:p w14:paraId="41E164A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Gothic</w:t>
      </w:r>
      <w:r w:rsidRPr="00024145">
        <w:rPr>
          <w:rFonts w:ascii="宋体" w:eastAsia="宋体" w:hAnsi="宋体" w:cs="宋体" w:hint="eastAsia"/>
          <w:b/>
          <w:bCs/>
          <w:sz w:val="24"/>
          <w:szCs w:val="24"/>
          <w:lang w:bidi="bo-CN"/>
        </w:rPr>
        <w:t>风格</w:t>
      </w:r>
      <w:r w:rsidRPr="00024145">
        <w:rPr>
          <w:rFonts w:ascii="Times New Roman" w:eastAsia="Times New Roman" w:hAnsi="Times New Roman" w:cs="Times New Roman"/>
          <w:sz w:val="24"/>
          <w:szCs w:val="24"/>
          <w:lang w:bidi="bo-CN"/>
        </w:rPr>
        <w:t> : </w:t>
      </w:r>
      <w:hyperlink r:id="rId14" w:tgtFrame="_blank" w:history="1">
        <w:r w:rsidRPr="00024145">
          <w:rPr>
            <w:rFonts w:ascii="Times New Roman" w:eastAsia="Times New Roman" w:hAnsi="Times New Roman" w:cs="Times New Roman"/>
            <w:color w:val="66A6FF"/>
            <w:sz w:val="24"/>
            <w:szCs w:val="24"/>
            <w:u w:val="single"/>
            <w:lang w:bidi="bo-CN"/>
          </w:rPr>
          <w:t>Termux</w:t>
        </w:r>
        <w:r w:rsidRPr="00024145">
          <w:rPr>
            <w:rFonts w:ascii="宋体" w:eastAsia="宋体" w:hAnsi="宋体" w:cs="宋体" w:hint="eastAsia"/>
            <w:color w:val="66A6FF"/>
            <w:sz w:val="24"/>
            <w:szCs w:val="24"/>
            <w:u w:val="single"/>
            <w:lang w:bidi="bo-CN"/>
          </w:rPr>
          <w:t>入门指南（简约线条）</w:t>
        </w:r>
      </w:hyperlink>
    </w:p>
    <w:p w14:paraId="7EDE718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早期我的信息安全交流群里面陆陆续续加了很多</w:t>
      </w:r>
      <w:r w:rsidRPr="00024145">
        <w:rPr>
          <w:rFonts w:ascii="Times New Roman" w:eastAsia="Times New Roman" w:hAnsi="Times New Roman" w:cs="Times New Roman"/>
          <w:sz w:val="24"/>
          <w:szCs w:val="24"/>
          <w:lang w:bidi="bo-CN"/>
        </w:rPr>
        <w:t xml:space="preserve"> Temux </w:t>
      </w:r>
      <w:r w:rsidRPr="00024145">
        <w:rPr>
          <w:rFonts w:ascii="宋体" w:eastAsia="宋体" w:hAnsi="宋体" w:cs="宋体" w:hint="eastAsia"/>
          <w:sz w:val="24"/>
          <w:szCs w:val="24"/>
          <w:lang w:bidi="bo-CN"/>
        </w:rPr>
        <w:t>玩家，然而那是一个信息安全交流群，</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的提问经常没有人回答，所以后来我就把博客所有的加群链接给去了。现在国光我单独建立了</w:t>
      </w:r>
      <w:r w:rsidRPr="00024145">
        <w:rPr>
          <w:rFonts w:ascii="Times New Roman" w:eastAsia="Times New Roman" w:hAnsi="Times New Roman" w:cs="Times New Roman"/>
          <w:sz w:val="24"/>
          <w:szCs w:val="24"/>
          <w:lang w:bidi="bo-CN"/>
        </w:rPr>
        <w:t xml:space="preserve"> 1 </w:t>
      </w:r>
      <w:r w:rsidRPr="00024145">
        <w:rPr>
          <w:rFonts w:ascii="宋体" w:eastAsia="宋体" w:hAnsi="宋体" w:cs="宋体" w:hint="eastAsia"/>
          <w:sz w:val="24"/>
          <w:szCs w:val="24"/>
          <w:lang w:bidi="bo-CN"/>
        </w:rPr>
        <w:t>个</w:t>
      </w:r>
      <w:r w:rsidRPr="00024145">
        <w:rPr>
          <w:rFonts w:ascii="Times New Roman" w:eastAsia="Times New Roman" w:hAnsi="Times New Roman" w:cs="Times New Roman"/>
          <w:sz w:val="24"/>
          <w:szCs w:val="24"/>
          <w:lang w:bidi="bo-CN"/>
        </w:rPr>
        <w:t xml:space="preserve">Temux </w:t>
      </w:r>
      <w:r w:rsidRPr="00024145">
        <w:rPr>
          <w:rFonts w:ascii="宋体" w:eastAsia="宋体" w:hAnsi="宋体" w:cs="宋体" w:hint="eastAsia"/>
          <w:sz w:val="24"/>
          <w:szCs w:val="24"/>
          <w:lang w:bidi="bo-CN"/>
        </w:rPr>
        <w:t>群，加群链接藏在本文当中，是一个彩蛋，缘妙不可言，随缘入群吧。好了话不多说，教程开始了，希望本文可以帮助到大家</w:t>
      </w:r>
      <w:r w:rsidRPr="00024145">
        <w:rPr>
          <w:rFonts w:ascii="宋体" w:eastAsia="宋体" w:hAnsi="宋体" w:cs="宋体"/>
          <w:sz w:val="24"/>
          <w:szCs w:val="24"/>
          <w:lang w:bidi="bo-CN"/>
        </w:rPr>
        <w:t>。</w:t>
      </w:r>
    </w:p>
    <w:p w14:paraId="36B6C168"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Times New Roman" w:eastAsia="Times New Roman" w:hAnsi="Times New Roman" w:cs="Times New Roman"/>
          <w:b/>
          <w:bCs/>
          <w:kern w:val="36"/>
          <w:sz w:val="48"/>
          <w:szCs w:val="48"/>
          <w:lang w:bidi="bo-CN"/>
        </w:rPr>
        <w:t xml:space="preserve">Termux </w:t>
      </w:r>
      <w:r w:rsidRPr="00024145">
        <w:rPr>
          <w:rFonts w:ascii="宋体" w:eastAsia="宋体" w:hAnsi="宋体" w:cs="宋体" w:hint="eastAsia"/>
          <w:b/>
          <w:bCs/>
          <w:kern w:val="36"/>
          <w:sz w:val="48"/>
          <w:szCs w:val="48"/>
          <w:lang w:bidi="bo-CN"/>
        </w:rPr>
        <w:t>简</w:t>
      </w:r>
      <w:r w:rsidRPr="00024145">
        <w:rPr>
          <w:rFonts w:ascii="宋体" w:eastAsia="宋体" w:hAnsi="宋体" w:cs="宋体"/>
          <w:b/>
          <w:bCs/>
          <w:kern w:val="36"/>
          <w:sz w:val="48"/>
          <w:szCs w:val="48"/>
          <w:lang w:bidi="bo-CN"/>
        </w:rPr>
        <w:t>介</w:t>
      </w:r>
    </w:p>
    <w:p w14:paraId="1C26797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文档相</w:t>
      </w:r>
      <w:r w:rsidRPr="00024145">
        <w:rPr>
          <w:rFonts w:ascii="宋体" w:eastAsia="宋体" w:hAnsi="宋体" w:cs="宋体"/>
          <w:b/>
          <w:bCs/>
          <w:sz w:val="24"/>
          <w:szCs w:val="24"/>
          <w:lang w:bidi="bo-CN"/>
        </w:rPr>
        <w:t>关</w:t>
      </w:r>
    </w:p>
    <w:p w14:paraId="0B0DA28B" w14:textId="77777777" w:rsidR="00024145" w:rsidRPr="00024145" w:rsidRDefault="00024145" w:rsidP="00024145">
      <w:pPr>
        <w:widowControl/>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5" w:tgtFrame="_blank" w:history="1">
        <w:r w:rsidRPr="00024145">
          <w:rPr>
            <w:rFonts w:ascii="Times New Roman" w:eastAsia="Times New Roman" w:hAnsi="Times New Roman" w:cs="Times New Roman"/>
            <w:color w:val="66A6FF"/>
            <w:sz w:val="24"/>
            <w:szCs w:val="24"/>
            <w:u w:val="single"/>
            <w:lang w:bidi="bo-CN"/>
          </w:rPr>
          <w:t xml:space="preserve">Termux </w:t>
        </w:r>
        <w:r w:rsidRPr="00024145">
          <w:rPr>
            <w:rFonts w:ascii="宋体" w:eastAsia="宋体" w:hAnsi="宋体" w:cs="宋体" w:hint="eastAsia"/>
            <w:color w:val="66A6FF"/>
            <w:sz w:val="24"/>
            <w:szCs w:val="24"/>
            <w:u w:val="single"/>
            <w:lang w:bidi="bo-CN"/>
          </w:rPr>
          <w:t>官网</w:t>
        </w:r>
      </w:hyperlink>
    </w:p>
    <w:p w14:paraId="252174B5" w14:textId="77777777" w:rsidR="00024145" w:rsidRPr="00024145" w:rsidRDefault="00024145" w:rsidP="00024145">
      <w:pPr>
        <w:widowControl/>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6" w:tgtFrame="_blank" w:history="1">
        <w:r w:rsidRPr="00024145">
          <w:rPr>
            <w:rFonts w:ascii="Times New Roman" w:eastAsia="Times New Roman" w:hAnsi="Times New Roman" w:cs="Times New Roman"/>
            <w:color w:val="66A6FF"/>
            <w:sz w:val="24"/>
            <w:szCs w:val="24"/>
            <w:u w:val="single"/>
            <w:lang w:bidi="bo-CN"/>
          </w:rPr>
          <w:t xml:space="preserve">Github </w:t>
        </w:r>
        <w:r w:rsidRPr="00024145">
          <w:rPr>
            <w:rFonts w:ascii="宋体" w:eastAsia="宋体" w:hAnsi="宋体" w:cs="宋体" w:hint="eastAsia"/>
            <w:color w:val="66A6FF"/>
            <w:sz w:val="24"/>
            <w:szCs w:val="24"/>
            <w:u w:val="single"/>
            <w:lang w:bidi="bo-CN"/>
          </w:rPr>
          <w:t>项目地址</w:t>
        </w:r>
      </w:hyperlink>
    </w:p>
    <w:p w14:paraId="0F86FECD" w14:textId="77777777" w:rsidR="00024145" w:rsidRPr="00024145" w:rsidRDefault="00024145" w:rsidP="00024145">
      <w:pPr>
        <w:widowControl/>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7" w:tgtFrame="_blank" w:history="1">
        <w:r w:rsidRPr="00024145">
          <w:rPr>
            <w:rFonts w:ascii="宋体" w:eastAsia="宋体" w:hAnsi="宋体" w:cs="宋体" w:hint="eastAsia"/>
            <w:color w:val="66A6FF"/>
            <w:sz w:val="24"/>
            <w:szCs w:val="24"/>
            <w:u w:val="single"/>
            <w:lang w:bidi="bo-CN"/>
          </w:rPr>
          <w:t>官方英文</w:t>
        </w:r>
        <w:r w:rsidRPr="00024145">
          <w:rPr>
            <w:rFonts w:ascii="Times New Roman" w:eastAsia="Times New Roman" w:hAnsi="Times New Roman" w:cs="Times New Roman"/>
            <w:color w:val="66A6FF"/>
            <w:sz w:val="24"/>
            <w:szCs w:val="24"/>
            <w:u w:val="single"/>
            <w:lang w:bidi="bo-CN"/>
          </w:rPr>
          <w:t xml:space="preserve"> WiKi </w:t>
        </w:r>
        <w:r w:rsidRPr="00024145">
          <w:rPr>
            <w:rFonts w:ascii="宋体" w:eastAsia="宋体" w:hAnsi="宋体" w:cs="宋体" w:hint="eastAsia"/>
            <w:color w:val="66A6FF"/>
            <w:sz w:val="24"/>
            <w:szCs w:val="24"/>
            <w:u w:val="single"/>
            <w:lang w:bidi="bo-CN"/>
          </w:rPr>
          <w:t>文档</w:t>
        </w:r>
      </w:hyperlink>
    </w:p>
    <w:p w14:paraId="48E9B70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下载地</w:t>
      </w:r>
      <w:r w:rsidRPr="00024145">
        <w:rPr>
          <w:rFonts w:ascii="宋体" w:eastAsia="宋体" w:hAnsi="宋体" w:cs="宋体"/>
          <w:b/>
          <w:bCs/>
          <w:sz w:val="24"/>
          <w:szCs w:val="24"/>
          <w:lang w:bidi="bo-CN"/>
        </w:rPr>
        <w:t>址</w:t>
      </w:r>
    </w:p>
    <w:p w14:paraId="49200028" w14:textId="77777777" w:rsidR="00024145" w:rsidRPr="00024145" w:rsidRDefault="00024145" w:rsidP="00024145">
      <w:pPr>
        <w:widowControl/>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 w:tgtFrame="_blank" w:history="1">
        <w:r w:rsidRPr="00024145">
          <w:rPr>
            <w:rFonts w:ascii="Times New Roman" w:eastAsia="Times New Roman" w:hAnsi="Times New Roman" w:cs="Times New Roman"/>
            <w:color w:val="66A6FF"/>
            <w:sz w:val="24"/>
            <w:szCs w:val="24"/>
            <w:u w:val="single"/>
            <w:lang w:bidi="bo-CN"/>
          </w:rPr>
          <w:t xml:space="preserve">Google Play </w:t>
        </w:r>
        <w:r w:rsidRPr="00024145">
          <w:rPr>
            <w:rFonts w:ascii="宋体" w:eastAsia="宋体" w:hAnsi="宋体" w:cs="宋体" w:hint="eastAsia"/>
            <w:color w:val="66A6FF"/>
            <w:sz w:val="24"/>
            <w:szCs w:val="24"/>
            <w:u w:val="single"/>
            <w:lang w:bidi="bo-CN"/>
          </w:rPr>
          <w:t>下载地址</w:t>
        </w:r>
      </w:hyperlink>
    </w:p>
    <w:p w14:paraId="6BB2CC3B" w14:textId="77777777" w:rsidR="00024145" w:rsidRPr="00024145" w:rsidRDefault="00024145" w:rsidP="00024145">
      <w:pPr>
        <w:widowControl/>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9" w:tgtFrame="_blank" w:history="1">
        <w:r w:rsidRPr="00024145">
          <w:rPr>
            <w:rFonts w:ascii="Times New Roman" w:eastAsia="Times New Roman" w:hAnsi="Times New Roman" w:cs="Times New Roman"/>
            <w:color w:val="66A6FF"/>
            <w:sz w:val="24"/>
            <w:szCs w:val="24"/>
            <w:u w:val="single"/>
            <w:lang w:bidi="bo-CN"/>
          </w:rPr>
          <w:t xml:space="preserve">F-Droid </w:t>
        </w:r>
        <w:r w:rsidRPr="00024145">
          <w:rPr>
            <w:rFonts w:ascii="宋体" w:eastAsia="宋体" w:hAnsi="宋体" w:cs="宋体" w:hint="eastAsia"/>
            <w:color w:val="66A6FF"/>
            <w:sz w:val="24"/>
            <w:szCs w:val="24"/>
            <w:u w:val="single"/>
            <w:lang w:bidi="bo-CN"/>
          </w:rPr>
          <w:t>下载地址</w:t>
        </w:r>
      </w:hyperlink>
    </w:p>
    <w:p w14:paraId="4551DB22" w14:textId="77777777" w:rsidR="00024145" w:rsidRPr="00024145" w:rsidRDefault="00024145" w:rsidP="00024145">
      <w:pPr>
        <w:widowControl/>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20" w:tgtFrame="_blank" w:history="1">
        <w:r w:rsidRPr="00024145">
          <w:rPr>
            <w:rFonts w:ascii="宋体" w:eastAsia="宋体" w:hAnsi="宋体" w:cs="宋体" w:hint="eastAsia"/>
            <w:color w:val="66A6FF"/>
            <w:sz w:val="24"/>
            <w:szCs w:val="24"/>
            <w:u w:val="single"/>
            <w:lang w:bidi="bo-CN"/>
          </w:rPr>
          <w:t>酷安</w:t>
        </w:r>
        <w:r w:rsidRPr="00024145">
          <w:rPr>
            <w:rFonts w:ascii="Times New Roman" w:eastAsia="Times New Roman" w:hAnsi="Times New Roman" w:cs="Times New Roman"/>
            <w:color w:val="66A6FF"/>
            <w:sz w:val="24"/>
            <w:szCs w:val="24"/>
            <w:u w:val="single"/>
            <w:lang w:bidi="bo-CN"/>
          </w:rPr>
          <w:t xml:space="preserve"> </w:t>
        </w:r>
        <w:r w:rsidRPr="00024145">
          <w:rPr>
            <w:rFonts w:ascii="宋体" w:eastAsia="宋体" w:hAnsi="宋体" w:cs="宋体" w:hint="eastAsia"/>
            <w:color w:val="66A6FF"/>
            <w:sz w:val="24"/>
            <w:szCs w:val="24"/>
            <w:u w:val="single"/>
            <w:lang w:bidi="bo-CN"/>
          </w:rPr>
          <w:t>下载地址</w:t>
        </w:r>
      </w:hyperlink>
    </w:p>
    <w:p w14:paraId="7050902C"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 xml:space="preserve">Google Play </w:t>
      </w:r>
      <w:r w:rsidRPr="00024145">
        <w:rPr>
          <w:rFonts w:ascii="宋体" w:eastAsia="宋体" w:hAnsi="宋体" w:cs="宋体" w:hint="eastAsia"/>
          <w:color w:val="666666"/>
          <w:sz w:val="24"/>
          <w:szCs w:val="24"/>
          <w:lang w:bidi="bo-CN"/>
        </w:rPr>
        <w:t>下载的版本比酷安要新，而且插件这块安装也很方便，有能力的朋友建议首先考虑下载</w:t>
      </w:r>
      <w:r w:rsidRPr="00024145">
        <w:rPr>
          <w:rFonts w:ascii="Times New Roman" w:eastAsia="Times New Roman" w:hAnsi="Times New Roman" w:cs="Times New Roman"/>
          <w:color w:val="666666"/>
          <w:sz w:val="24"/>
          <w:szCs w:val="24"/>
          <w:lang w:bidi="bo-CN"/>
        </w:rPr>
        <w:t>Google PLay</w:t>
      </w:r>
      <w:r w:rsidRPr="00024145">
        <w:rPr>
          <w:rFonts w:ascii="宋体" w:eastAsia="宋体" w:hAnsi="宋体" w:cs="宋体" w:hint="eastAsia"/>
          <w:color w:val="666666"/>
          <w:sz w:val="24"/>
          <w:szCs w:val="24"/>
          <w:lang w:bidi="bo-CN"/>
        </w:rPr>
        <w:t>版本的，然后考虑</w:t>
      </w:r>
      <w:r w:rsidRPr="00024145">
        <w:rPr>
          <w:rFonts w:ascii="Times New Roman" w:eastAsia="Times New Roman" w:hAnsi="Times New Roman" w:cs="Times New Roman"/>
          <w:color w:val="666666"/>
          <w:sz w:val="24"/>
          <w:szCs w:val="24"/>
          <w:lang w:bidi="bo-CN"/>
        </w:rPr>
        <w:t xml:space="preserve"> F-Droid</w:t>
      </w:r>
      <w:r w:rsidRPr="00024145">
        <w:rPr>
          <w:rFonts w:ascii="宋体" w:eastAsia="宋体" w:hAnsi="宋体" w:cs="宋体" w:hint="eastAsia"/>
          <w:color w:val="666666"/>
          <w:sz w:val="24"/>
          <w:szCs w:val="24"/>
          <w:lang w:bidi="bo-CN"/>
        </w:rPr>
        <w:t>版本，最后再考虑可怜兮兮的酷安版本</w:t>
      </w:r>
      <w:r w:rsidRPr="00024145">
        <w:rPr>
          <w:rFonts w:ascii="宋体" w:eastAsia="宋体" w:hAnsi="宋体" w:cs="宋体"/>
          <w:color w:val="666666"/>
          <w:sz w:val="24"/>
          <w:szCs w:val="24"/>
          <w:lang w:bidi="bo-CN"/>
        </w:rPr>
        <w:t>。</w:t>
      </w:r>
    </w:p>
    <w:p w14:paraId="5DB7EC9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是一个</w:t>
      </w:r>
      <w:r w:rsidRPr="00024145">
        <w:rPr>
          <w:rFonts w:ascii="Times New Roman" w:eastAsia="Times New Roman" w:hAnsi="Times New Roman" w:cs="Times New Roman"/>
          <w:sz w:val="24"/>
          <w:szCs w:val="24"/>
          <w:lang w:bidi="bo-CN"/>
        </w:rPr>
        <w:t xml:space="preserve"> Android </w:t>
      </w:r>
      <w:r w:rsidRPr="00024145">
        <w:rPr>
          <w:rFonts w:ascii="宋体" w:eastAsia="宋体" w:hAnsi="宋体" w:cs="宋体" w:hint="eastAsia"/>
          <w:sz w:val="24"/>
          <w:szCs w:val="24"/>
          <w:lang w:bidi="bo-CN"/>
        </w:rPr>
        <w:t>下一个高级的终端模拟器</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开源且不需要</w:t>
      </w:r>
      <w:r w:rsidRPr="00024145">
        <w:rPr>
          <w:rFonts w:ascii="Times New Roman" w:eastAsia="Times New Roman" w:hAnsi="Times New Roman" w:cs="Times New Roman"/>
          <w:sz w:val="24"/>
          <w:szCs w:val="24"/>
          <w:lang w:bidi="bo-CN"/>
        </w:rPr>
        <w:t xml:space="preserve"> root</w:t>
      </w:r>
      <w:r w:rsidRPr="00024145">
        <w:rPr>
          <w:rFonts w:ascii="宋体" w:eastAsia="宋体" w:hAnsi="宋体" w:cs="宋体" w:hint="eastAsia"/>
          <w:sz w:val="24"/>
          <w:szCs w:val="24"/>
          <w:lang w:bidi="bo-CN"/>
        </w:rPr>
        <w:t>，支持</w:t>
      </w:r>
      <w:r w:rsidRPr="00024145">
        <w:rPr>
          <w:rFonts w:ascii="Times New Roman" w:eastAsia="Times New Roman" w:hAnsi="Times New Roman" w:cs="Times New Roman"/>
          <w:sz w:val="24"/>
          <w:szCs w:val="24"/>
          <w:lang w:bidi="bo-CN"/>
        </w:rPr>
        <w:t xml:space="preserve"> apt </w:t>
      </w:r>
      <w:r w:rsidRPr="00024145">
        <w:rPr>
          <w:rFonts w:ascii="宋体" w:eastAsia="宋体" w:hAnsi="宋体" w:cs="宋体" w:hint="eastAsia"/>
          <w:sz w:val="24"/>
          <w:szCs w:val="24"/>
          <w:lang w:bidi="bo-CN"/>
        </w:rPr>
        <w:t>管理软件包，十分方便安装软件包，完美支持</w:t>
      </w:r>
      <w:r w:rsidRPr="00024145">
        <w:rPr>
          <w:rFonts w:ascii="Times New Roman" w:eastAsia="Times New Roman" w:hAnsi="Times New Roman" w:cs="Times New Roman"/>
          <w:sz w:val="24"/>
          <w:szCs w:val="24"/>
          <w:lang w:bidi="bo-CN"/>
        </w:rPr>
        <w:t xml:space="preserve"> Python</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Ruby</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Nodejs</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MySQL</w:t>
      </w:r>
      <w:r w:rsidRPr="00024145">
        <w:rPr>
          <w:rFonts w:ascii="宋体" w:eastAsia="宋体" w:hAnsi="宋体" w:cs="宋体" w:hint="eastAsia"/>
          <w:sz w:val="24"/>
          <w:szCs w:val="24"/>
          <w:lang w:bidi="bo-CN"/>
        </w:rPr>
        <w:t>等。随着智能设备的普及和性能的不断提升，如今的手机、平板等的硬件标准已达到了初级桌面计算机的硬件标准，用心去打造</w:t>
      </w:r>
      <w:r w:rsidRPr="00024145">
        <w:rPr>
          <w:rFonts w:ascii="Times New Roman" w:eastAsia="Times New Roman" w:hAnsi="Times New Roman" w:cs="Times New Roman"/>
          <w:sz w:val="24"/>
          <w:szCs w:val="24"/>
          <w:lang w:bidi="bo-CN"/>
        </w:rPr>
        <w:t xml:space="preserve"> DIY </w:t>
      </w:r>
      <w:r w:rsidRPr="00024145">
        <w:rPr>
          <w:rFonts w:ascii="宋体" w:eastAsia="宋体" w:hAnsi="宋体" w:cs="宋体" w:hint="eastAsia"/>
          <w:sz w:val="24"/>
          <w:szCs w:val="24"/>
          <w:lang w:bidi="bo-CN"/>
        </w:rPr>
        <w:t>的话完全可以把手机变成一个强大的极客工具</w:t>
      </w:r>
      <w:r w:rsidRPr="00024145">
        <w:rPr>
          <w:rFonts w:ascii="宋体" w:eastAsia="宋体" w:hAnsi="宋体" w:cs="宋体"/>
          <w:sz w:val="24"/>
          <w:szCs w:val="24"/>
          <w:lang w:bidi="bo-CN"/>
        </w:rPr>
        <w:t>。</w:t>
      </w:r>
    </w:p>
    <w:p w14:paraId="73FCE3A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初始</w:t>
      </w:r>
      <w:r w:rsidRPr="00024145">
        <w:rPr>
          <w:rFonts w:ascii="宋体" w:eastAsia="宋体" w:hAnsi="宋体" w:cs="宋体"/>
          <w:b/>
          <w:bCs/>
          <w:sz w:val="24"/>
          <w:szCs w:val="24"/>
          <w:lang w:bidi="bo-CN"/>
        </w:rPr>
        <w:t>化</w:t>
      </w:r>
    </w:p>
    <w:p w14:paraId="47B571D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第一次启动</w:t>
      </w:r>
      <w:r w:rsidRPr="00024145">
        <w:rPr>
          <w:rFonts w:ascii="Times New Roman" w:eastAsia="Times New Roman" w:hAnsi="Times New Roman" w:cs="Times New Roman"/>
          <w:sz w:val="24"/>
          <w:szCs w:val="24"/>
          <w:lang w:bidi="bo-CN"/>
        </w:rPr>
        <w:t>Termux</w:t>
      </w:r>
      <w:r w:rsidRPr="00024145">
        <w:rPr>
          <w:rFonts w:ascii="宋体" w:eastAsia="宋体" w:hAnsi="宋体" w:cs="宋体" w:hint="eastAsia"/>
          <w:sz w:val="24"/>
          <w:szCs w:val="24"/>
          <w:lang w:bidi="bo-CN"/>
        </w:rPr>
        <w:t>的时候需要从远程服务器加载数据，然而可能会遇到这种问题</w:t>
      </w:r>
      <w:r w:rsidRPr="00024145">
        <w:rPr>
          <w:rFonts w:ascii="宋体" w:eastAsia="宋体" w:hAnsi="宋体" w:cs="宋体"/>
          <w:sz w:val="24"/>
          <w:szCs w:val="24"/>
          <w:lang w:bidi="bo-CN"/>
        </w:rPr>
        <w:t>：</w:t>
      </w:r>
    </w:p>
    <w:p w14:paraId="16DD946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Verilog</w:t>
      </w:r>
    </w:p>
    <w:p w14:paraId="4D9430C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Ubable to install</w:t>
      </w:r>
    </w:p>
    <w:p w14:paraId="4921177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 was unable to install the bootstrap packages</w:t>
      </w:r>
      <w:r w:rsidRPr="00024145">
        <w:rPr>
          <w:rFonts w:ascii="Courier New" w:eastAsia="Times New Roman" w:hAnsi="Courier New" w:cs="Courier New"/>
          <w:color w:val="FEFEFE"/>
          <w:sz w:val="27"/>
          <w:szCs w:val="27"/>
          <w:lang w:bidi="bo-CN"/>
        </w:rPr>
        <w:t>.</w:t>
      </w:r>
    </w:p>
    <w:p w14:paraId="158D24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Check your network connection </w:t>
      </w:r>
      <w:r w:rsidRPr="00024145">
        <w:rPr>
          <w:rFonts w:ascii="Courier New" w:eastAsia="Times New Roman" w:hAnsi="Courier New" w:cs="Courier New"/>
          <w:color w:val="00E0E0"/>
          <w:sz w:val="27"/>
          <w:szCs w:val="27"/>
          <w:lang w:bidi="bo-CN"/>
        </w:rPr>
        <w:t>and</w:t>
      </w:r>
      <w:r w:rsidRPr="00024145">
        <w:rPr>
          <w:rFonts w:ascii="Courier New" w:eastAsia="Times New Roman" w:hAnsi="Courier New" w:cs="Courier New"/>
          <w:color w:val="F8F8F2"/>
          <w:sz w:val="27"/>
          <w:szCs w:val="27"/>
          <w:lang w:bidi="bo-CN"/>
        </w:rPr>
        <w:t xml:space="preserve"> try again</w:t>
      </w:r>
      <w:r w:rsidRPr="00024145">
        <w:rPr>
          <w:rFonts w:ascii="Courier New" w:eastAsia="Times New Roman" w:hAnsi="Courier New" w:cs="Courier New"/>
          <w:color w:val="FEFEFE"/>
          <w:sz w:val="27"/>
          <w:szCs w:val="27"/>
          <w:lang w:bidi="bo-CN"/>
        </w:rPr>
        <w:t>.</w:t>
      </w:r>
    </w:p>
    <w:p w14:paraId="62B512D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这里的</w:t>
      </w:r>
      <w:r w:rsidRPr="00024145">
        <w:rPr>
          <w:rFonts w:ascii="Times New Roman" w:eastAsia="Times New Roman" w:hAnsi="Times New Roman" w:cs="Times New Roman"/>
          <w:sz w:val="24"/>
          <w:szCs w:val="24"/>
          <w:lang w:bidi="bo-CN"/>
        </w:rPr>
        <w:t>Termux</w:t>
      </w:r>
      <w:r w:rsidRPr="00024145">
        <w:rPr>
          <w:rFonts w:ascii="宋体" w:eastAsia="宋体" w:hAnsi="宋体" w:cs="宋体" w:hint="eastAsia"/>
          <w:sz w:val="24"/>
          <w:szCs w:val="24"/>
          <w:lang w:bidi="bo-CN"/>
        </w:rPr>
        <w:t>官方远程的服务器地址是</w:t>
      </w:r>
      <w:r w:rsidRPr="00024145">
        <w:rPr>
          <w:rFonts w:ascii="Times New Roman" w:eastAsia="Times New Roman" w:hAnsi="Times New Roman" w:cs="Times New Roman"/>
          <w:sz w:val="24"/>
          <w:szCs w:val="24"/>
          <w:lang w:bidi="bo-CN"/>
        </w:rPr>
        <w:t>: </w:t>
      </w:r>
      <w:hyperlink r:id="rId21" w:tgtFrame="_blank" w:history="1">
        <w:r w:rsidRPr="00024145">
          <w:rPr>
            <w:rFonts w:ascii="Times New Roman" w:eastAsia="Times New Roman" w:hAnsi="Times New Roman" w:cs="Times New Roman"/>
            <w:color w:val="66A6FF"/>
            <w:sz w:val="24"/>
            <w:szCs w:val="24"/>
            <w:u w:val="single"/>
            <w:lang w:bidi="bo-CN"/>
          </w:rPr>
          <w:t>http://termux.net/bootstrap/</w:t>
        </w:r>
      </w:hyperlink>
    </w:p>
    <w:p w14:paraId="57A12057" w14:textId="3E2C690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19B8B52" wp14:editId="3B9AD6BA">
            <wp:extent cx="6645910" cy="2750820"/>
            <wp:effectExtent l="0" t="0" r="2540" b="0"/>
            <wp:docPr id="146" name="Picture 146" descr="https://image.3001.net/images/20200418/1587194346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3001.net/images/20200418/1587194346439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750820"/>
                    </a:xfrm>
                    <a:prstGeom prst="rect">
                      <a:avLst/>
                    </a:prstGeom>
                    <a:noFill/>
                    <a:ln>
                      <a:noFill/>
                    </a:ln>
                  </pic:spPr>
                </pic:pic>
              </a:graphicData>
            </a:graphic>
          </wp:inline>
        </w:drawing>
      </w:r>
    </w:p>
    <w:p w14:paraId="5B62A01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目前解决方法有两种</w:t>
      </w:r>
      <w:r w:rsidRPr="00024145">
        <w:rPr>
          <w:rFonts w:ascii="宋体" w:eastAsia="宋体" w:hAnsi="宋体" w:cs="宋体"/>
          <w:sz w:val="24"/>
          <w:szCs w:val="24"/>
          <w:lang w:bidi="bo-CN"/>
        </w:rPr>
        <w:t>：</w:t>
      </w:r>
    </w:p>
    <w:p w14:paraId="71A38CAE" w14:textId="77777777" w:rsidR="00024145" w:rsidRPr="00024145" w:rsidRDefault="00024145" w:rsidP="00024145">
      <w:pPr>
        <w:widowControl/>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VPN </w:t>
      </w:r>
      <w:r w:rsidRPr="00024145">
        <w:rPr>
          <w:rFonts w:ascii="宋体" w:eastAsia="宋体" w:hAnsi="宋体" w:cs="宋体" w:hint="eastAsia"/>
          <w:sz w:val="24"/>
          <w:szCs w:val="24"/>
          <w:lang w:bidi="bo-CN"/>
        </w:rPr>
        <w:t>全局代理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（成功率很高</w:t>
      </w:r>
      <w:r w:rsidRPr="00024145">
        <w:rPr>
          <w:rFonts w:ascii="宋体" w:eastAsia="宋体" w:hAnsi="宋体" w:cs="宋体"/>
          <w:sz w:val="24"/>
          <w:szCs w:val="24"/>
          <w:lang w:bidi="bo-CN"/>
        </w:rPr>
        <w:t>）</w:t>
      </w:r>
    </w:p>
    <w:p w14:paraId="2A58ED9E" w14:textId="77777777" w:rsidR="00024145" w:rsidRPr="00024145" w:rsidRDefault="00024145" w:rsidP="00024145">
      <w:pPr>
        <w:widowControl/>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如果你是</w:t>
      </w:r>
      <w:r w:rsidRPr="00024145">
        <w:rPr>
          <w:rFonts w:ascii="Times New Roman" w:eastAsia="Times New Roman" w:hAnsi="Times New Roman" w:cs="Times New Roman"/>
          <w:sz w:val="24"/>
          <w:szCs w:val="24"/>
          <w:lang w:bidi="bo-CN"/>
        </w:rPr>
        <w:t xml:space="preserve"> WiFi </w:t>
      </w:r>
      <w:r w:rsidRPr="00024145">
        <w:rPr>
          <w:rFonts w:ascii="宋体" w:eastAsia="宋体" w:hAnsi="宋体" w:cs="宋体" w:hint="eastAsia"/>
          <w:sz w:val="24"/>
          <w:szCs w:val="24"/>
          <w:lang w:bidi="bo-CN"/>
        </w:rPr>
        <w:t>的话尝试切换到运营商流量</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（有一定成功率</w:t>
      </w:r>
      <w:r w:rsidRPr="00024145">
        <w:rPr>
          <w:rFonts w:ascii="宋体" w:eastAsia="宋体" w:hAnsi="宋体" w:cs="宋体"/>
          <w:sz w:val="24"/>
          <w:szCs w:val="24"/>
          <w:lang w:bidi="bo-CN"/>
        </w:rPr>
        <w:t>）</w:t>
      </w:r>
    </w:p>
    <w:p w14:paraId="30A08A5C" w14:textId="77777777" w:rsidR="00024145" w:rsidRPr="00024145" w:rsidRDefault="00024145" w:rsidP="00024145">
      <w:pPr>
        <w:widowControl/>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①</w:t>
      </w:r>
      <w:r w:rsidRPr="00024145">
        <w:rPr>
          <w:rFonts w:ascii="Times New Roman" w:eastAsia="Times New Roman" w:hAnsi="Times New Roman" w:cs="Times New Roman"/>
          <w:sz w:val="24"/>
          <w:szCs w:val="24"/>
          <w:lang w:bidi="bo-CN"/>
        </w:rPr>
        <w:t xml:space="preserve"> Google Play </w:t>
      </w:r>
      <w:r w:rsidRPr="00024145">
        <w:rPr>
          <w:rFonts w:ascii="宋体" w:eastAsia="宋体" w:hAnsi="宋体" w:cs="宋体" w:hint="eastAsia"/>
          <w:sz w:val="24"/>
          <w:szCs w:val="24"/>
          <w:lang w:bidi="bo-CN"/>
        </w:rPr>
        <w:t>②</w:t>
      </w:r>
      <w:r w:rsidRPr="00024145">
        <w:rPr>
          <w:rFonts w:ascii="Times New Roman" w:eastAsia="Times New Roman" w:hAnsi="Times New Roman" w:cs="Times New Roman"/>
          <w:sz w:val="24"/>
          <w:szCs w:val="24"/>
          <w:lang w:bidi="bo-CN"/>
        </w:rPr>
        <w:t xml:space="preserve"> F-Droid </w:t>
      </w:r>
      <w:r w:rsidRPr="00024145">
        <w:rPr>
          <w:rFonts w:ascii="宋体" w:eastAsia="宋体" w:hAnsi="宋体" w:cs="宋体" w:hint="eastAsia"/>
          <w:sz w:val="24"/>
          <w:szCs w:val="24"/>
          <w:lang w:bidi="bo-CN"/>
        </w:rPr>
        <w:t>③</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酷安</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根据这个顺序重复</w:t>
      </w:r>
      <w:r w:rsidRPr="00024145">
        <w:rPr>
          <w:rFonts w:ascii="Times New Roman" w:eastAsia="Times New Roman" w:hAnsi="Times New Roman" w:cs="Times New Roman"/>
          <w:sz w:val="24"/>
          <w:szCs w:val="24"/>
          <w:lang w:bidi="bo-CN"/>
        </w:rPr>
        <w:t>1</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2</w:t>
      </w:r>
      <w:r w:rsidRPr="00024145">
        <w:rPr>
          <w:rFonts w:ascii="宋体" w:eastAsia="宋体" w:hAnsi="宋体" w:cs="宋体" w:hint="eastAsia"/>
          <w:sz w:val="24"/>
          <w:szCs w:val="24"/>
          <w:lang w:bidi="bo-CN"/>
        </w:rPr>
        <w:t>操</w:t>
      </w:r>
      <w:r w:rsidRPr="00024145">
        <w:rPr>
          <w:rFonts w:ascii="宋体" w:eastAsia="宋体" w:hAnsi="宋体" w:cs="宋体"/>
          <w:sz w:val="24"/>
          <w:szCs w:val="24"/>
          <w:lang w:bidi="bo-CN"/>
        </w:rPr>
        <w:t>作</w:t>
      </w:r>
    </w:p>
    <w:p w14:paraId="19E8BB99"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基本操</w:t>
      </w:r>
      <w:r w:rsidRPr="00024145">
        <w:rPr>
          <w:rFonts w:ascii="宋体" w:eastAsia="宋体" w:hAnsi="宋体" w:cs="宋体"/>
          <w:b/>
          <w:bCs/>
          <w:kern w:val="36"/>
          <w:sz w:val="48"/>
          <w:szCs w:val="48"/>
          <w:lang w:bidi="bo-CN"/>
        </w:rPr>
        <w:t>作</w:t>
      </w:r>
    </w:p>
    <w:p w14:paraId="10719DB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基本操作还是要学习一下的，可以事半功倍</w:t>
      </w:r>
      <w:r w:rsidRPr="00024145">
        <w:rPr>
          <w:rFonts w:ascii="宋体" w:eastAsia="宋体" w:hAnsi="宋体" w:cs="宋体"/>
          <w:sz w:val="24"/>
          <w:szCs w:val="24"/>
          <w:lang w:bidi="bo-CN"/>
        </w:rPr>
        <w:t>。</w:t>
      </w:r>
    </w:p>
    <w:p w14:paraId="71BB899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缩放文</w:t>
      </w:r>
      <w:r w:rsidRPr="00024145">
        <w:rPr>
          <w:rFonts w:ascii="宋体" w:eastAsia="宋体" w:hAnsi="宋体" w:cs="宋体"/>
          <w:b/>
          <w:bCs/>
          <w:sz w:val="36"/>
          <w:szCs w:val="36"/>
          <w:lang w:bidi="bo-CN"/>
        </w:rPr>
        <w:t>本</w:t>
      </w:r>
    </w:p>
    <w:p w14:paraId="429A03C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可以使用缩放手势来调整其字体大小。</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对就是</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双指放大缩小照片那样操作</w:t>
      </w:r>
      <w:r w:rsidRPr="00024145">
        <w:rPr>
          <w:rFonts w:ascii="宋体" w:eastAsia="宋体" w:hAnsi="宋体" w:cs="宋体"/>
          <w:sz w:val="24"/>
          <w:szCs w:val="24"/>
          <w:lang w:bidi="bo-CN"/>
        </w:rPr>
        <w:t>。</w:t>
      </w:r>
    </w:p>
    <w:p w14:paraId="298EC8E0" w14:textId="311BB4B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73C7EF7" wp14:editId="4A516EFD">
            <wp:extent cx="6645910" cy="2195830"/>
            <wp:effectExtent l="0" t="0" r="2540" b="0"/>
            <wp:docPr id="145" name="Picture 145" descr="https://image.3001.net/images/20200418/15872024914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3001.net/images/20200418/1587202491418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195830"/>
                    </a:xfrm>
                    <a:prstGeom prst="rect">
                      <a:avLst/>
                    </a:prstGeom>
                    <a:noFill/>
                    <a:ln>
                      <a:noFill/>
                    </a:ln>
                  </pic:spPr>
                </pic:pic>
              </a:graphicData>
            </a:graphic>
          </wp:inline>
        </w:drawing>
      </w:r>
    </w:p>
    <w:p w14:paraId="65BCF0F8"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长按屏</w:t>
      </w:r>
      <w:r w:rsidRPr="00024145">
        <w:rPr>
          <w:rFonts w:ascii="宋体" w:eastAsia="宋体" w:hAnsi="宋体" w:cs="宋体"/>
          <w:b/>
          <w:bCs/>
          <w:sz w:val="36"/>
          <w:szCs w:val="36"/>
          <w:lang w:bidi="bo-CN"/>
        </w:rPr>
        <w:t>幕</w:t>
      </w:r>
    </w:p>
    <w:p w14:paraId="1C7551C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长按屏幕会调出显示菜单项（包括复制、粘贴、更多），方便我们进行复制或者粘</w:t>
      </w:r>
      <w:r w:rsidRPr="00024145">
        <w:rPr>
          <w:rFonts w:ascii="宋体" w:eastAsia="宋体" w:hAnsi="宋体" w:cs="宋体"/>
          <w:sz w:val="24"/>
          <w:szCs w:val="24"/>
          <w:lang w:bidi="bo-CN"/>
        </w:rPr>
        <w:t>贴</w:t>
      </w:r>
    </w:p>
    <w:p w14:paraId="5BCE3606" w14:textId="50D63AF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6DF89B9" wp14:editId="4CDCE1FB">
            <wp:extent cx="6645910" cy="1494790"/>
            <wp:effectExtent l="0" t="0" r="2540" b="0"/>
            <wp:docPr id="144" name="Picture 144" descr="https://image.3001.net/images/20200418/1587202276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3001.net/images/20200418/158720227681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1494790"/>
                    </a:xfrm>
                    <a:prstGeom prst="rect">
                      <a:avLst/>
                    </a:prstGeom>
                    <a:noFill/>
                    <a:ln>
                      <a:noFill/>
                    </a:ln>
                  </pic:spPr>
                </pic:pic>
              </a:graphicData>
            </a:graphic>
          </wp:inline>
        </w:drawing>
      </w:r>
    </w:p>
    <w:p w14:paraId="10FB670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More</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菜单的说明如下</w:t>
      </w:r>
      <w:r w:rsidRPr="00024145">
        <w:rPr>
          <w:rFonts w:ascii="宋体" w:eastAsia="宋体" w:hAnsi="宋体" w:cs="宋体"/>
          <w:sz w:val="24"/>
          <w:szCs w:val="24"/>
          <w:lang w:bidi="bo-CN"/>
        </w:rPr>
        <w:t>：</w:t>
      </w:r>
    </w:p>
    <w:p w14:paraId="17ABA7F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F57B2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微软雅黑" w:eastAsia="微软雅黑" w:hAnsi="微软雅黑" w:cs="微软雅黑" w:hint="eastAsia"/>
          <w:color w:val="F8F8F2"/>
          <w:sz w:val="27"/>
          <w:szCs w:val="27"/>
          <w:lang w:bidi="bo-CN"/>
        </w:rPr>
        <w:t>长按屏幕</w:t>
      </w:r>
    </w:p>
    <w:p w14:paraId="526E920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COPY: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复制</w:t>
      </w:r>
    </w:p>
    <w:p w14:paraId="76E5080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PASTE: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粘贴</w:t>
      </w:r>
    </w:p>
    <w:p w14:paraId="4B73086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More: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更多</w:t>
      </w:r>
    </w:p>
    <w:p w14:paraId="1716596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Select URL: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提取屏幕所有网址</w:t>
      </w:r>
    </w:p>
    <w:p w14:paraId="4F713D5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Share transcipt: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分享命令脚本</w:t>
      </w:r>
    </w:p>
    <w:p w14:paraId="464AA91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Reset: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重置</w:t>
      </w:r>
    </w:p>
    <w:p w14:paraId="3945AE9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Kill process: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杀掉当前会话进程</w:t>
      </w:r>
    </w:p>
    <w:p w14:paraId="4147015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Style: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风格配色</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需要自行安装</w:t>
      </w:r>
    </w:p>
    <w:p w14:paraId="5C0C1CF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Keep </w:t>
      </w:r>
      <w:r w:rsidRPr="00024145">
        <w:rPr>
          <w:rFonts w:ascii="Courier New" w:eastAsia="Times New Roman" w:hAnsi="Courier New" w:cs="Courier New"/>
          <w:color w:val="FFD700"/>
          <w:sz w:val="27"/>
          <w:szCs w:val="27"/>
          <w:lang w:bidi="bo-CN"/>
        </w:rPr>
        <w:t>screen</w:t>
      </w:r>
      <w:r w:rsidRPr="00024145">
        <w:rPr>
          <w:rFonts w:ascii="Courier New" w:eastAsia="Times New Roman" w:hAnsi="Courier New" w:cs="Courier New"/>
          <w:color w:val="F8F8F2"/>
          <w:sz w:val="27"/>
          <w:szCs w:val="27"/>
          <w:lang w:bidi="bo-CN"/>
        </w:rPr>
        <w:t xml:space="preserve"> on: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保持屏幕常亮</w:t>
      </w:r>
    </w:p>
    <w:p w14:paraId="57BFCA7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 Help: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帮助文</w:t>
      </w:r>
      <w:r w:rsidRPr="00024145">
        <w:rPr>
          <w:rFonts w:ascii="微软雅黑" w:eastAsia="微软雅黑" w:hAnsi="微软雅黑" w:cs="微软雅黑"/>
          <w:color w:val="D4D0AB"/>
          <w:sz w:val="27"/>
          <w:szCs w:val="27"/>
          <w:lang w:bidi="bo-CN"/>
        </w:rPr>
        <w:t>档</w:t>
      </w:r>
    </w:p>
    <w:p w14:paraId="73C7A49A"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会话管</w:t>
      </w:r>
      <w:r w:rsidRPr="00024145">
        <w:rPr>
          <w:rFonts w:ascii="宋体" w:eastAsia="宋体" w:hAnsi="宋体" w:cs="宋体"/>
          <w:b/>
          <w:bCs/>
          <w:sz w:val="36"/>
          <w:szCs w:val="36"/>
          <w:lang w:bidi="bo-CN"/>
        </w:rPr>
        <w:t>理</w:t>
      </w:r>
    </w:p>
    <w:p w14:paraId="4D02929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显示隐藏式导航栏，可以新建、切换、重命名会话</w:t>
      </w:r>
      <w:r w:rsidRPr="00024145">
        <w:rPr>
          <w:rFonts w:ascii="Times New Roman" w:eastAsia="Times New Roman" w:hAnsi="Times New Roman" w:cs="Times New Roman"/>
          <w:sz w:val="24"/>
          <w:szCs w:val="24"/>
          <w:lang w:bidi="bo-CN"/>
        </w:rPr>
        <w:t>session</w:t>
      </w:r>
      <w:r w:rsidRPr="00024145">
        <w:rPr>
          <w:rFonts w:ascii="宋体" w:eastAsia="宋体" w:hAnsi="宋体" w:cs="宋体" w:hint="eastAsia"/>
          <w:sz w:val="24"/>
          <w:szCs w:val="24"/>
          <w:lang w:bidi="bo-CN"/>
        </w:rPr>
        <w:t>和调用弹出输入</w:t>
      </w:r>
      <w:r w:rsidRPr="00024145">
        <w:rPr>
          <w:rFonts w:ascii="宋体" w:eastAsia="宋体" w:hAnsi="宋体" w:cs="宋体"/>
          <w:sz w:val="24"/>
          <w:szCs w:val="24"/>
          <w:lang w:bidi="bo-CN"/>
        </w:rPr>
        <w:t>法</w:t>
      </w:r>
    </w:p>
    <w:p w14:paraId="76BDB0CB" w14:textId="6EF8D4E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8B33654" wp14:editId="7E1461CC">
            <wp:extent cx="6645910" cy="8672195"/>
            <wp:effectExtent l="0" t="0" r="2540" b="0"/>
            <wp:docPr id="143" name="Picture 143" descr="https://image.3001.net/images/20200418/15872022029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3001.net/images/20200418/1587202202954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8672195"/>
                    </a:xfrm>
                    <a:prstGeom prst="rect">
                      <a:avLst/>
                    </a:prstGeom>
                    <a:noFill/>
                    <a:ln>
                      <a:noFill/>
                    </a:ln>
                  </pic:spPr>
                </pic:pic>
              </a:graphicData>
            </a:graphic>
          </wp:inline>
        </w:drawing>
      </w:r>
    </w:p>
    <w:p w14:paraId="6634601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同时在</w:t>
      </w:r>
      <w:r w:rsidRPr="00024145">
        <w:rPr>
          <w:rFonts w:ascii="Times New Roman" w:eastAsia="Times New Roman" w:hAnsi="Times New Roman" w:cs="Times New Roman"/>
          <w:sz w:val="24"/>
          <w:szCs w:val="24"/>
          <w:lang w:bidi="bo-CN"/>
        </w:rPr>
        <w:t>Android</w:t>
      </w:r>
      <w:r w:rsidRPr="00024145">
        <w:rPr>
          <w:rFonts w:ascii="宋体" w:eastAsia="宋体" w:hAnsi="宋体" w:cs="宋体" w:hint="eastAsia"/>
          <w:sz w:val="24"/>
          <w:szCs w:val="24"/>
          <w:lang w:bidi="bo-CN"/>
        </w:rPr>
        <w:t>的通知栏中也可以看到当前</w:t>
      </w:r>
      <w:r w:rsidRPr="00024145">
        <w:rPr>
          <w:rFonts w:ascii="Times New Roman" w:eastAsia="Times New Roman" w:hAnsi="Times New Roman" w:cs="Times New Roman"/>
          <w:sz w:val="24"/>
          <w:szCs w:val="24"/>
          <w:lang w:bidi="bo-CN"/>
        </w:rPr>
        <w:t>Termux</w:t>
      </w:r>
      <w:r w:rsidRPr="00024145">
        <w:rPr>
          <w:rFonts w:ascii="宋体" w:eastAsia="宋体" w:hAnsi="宋体" w:cs="宋体" w:hint="eastAsia"/>
          <w:sz w:val="24"/>
          <w:szCs w:val="24"/>
          <w:lang w:bidi="bo-CN"/>
        </w:rPr>
        <w:t>运行的会话数</w:t>
      </w:r>
      <w:r w:rsidRPr="00024145">
        <w:rPr>
          <w:rFonts w:ascii="宋体" w:eastAsia="宋体" w:hAnsi="宋体" w:cs="宋体"/>
          <w:sz w:val="24"/>
          <w:szCs w:val="24"/>
          <w:lang w:bidi="bo-CN"/>
        </w:rPr>
        <w:t>：</w:t>
      </w:r>
    </w:p>
    <w:p w14:paraId="025663FD" w14:textId="0EEB556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E38103B" wp14:editId="76ED7696">
            <wp:extent cx="6645910" cy="2595880"/>
            <wp:effectExtent l="0" t="0" r="2540" b="0"/>
            <wp:docPr id="142" name="Picture 142" descr="https://image.3001.net/images/20200418/15872026639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3001.net/images/20200418/1587202663906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595880"/>
                    </a:xfrm>
                    <a:prstGeom prst="rect">
                      <a:avLst/>
                    </a:prstGeom>
                    <a:noFill/>
                    <a:ln>
                      <a:noFill/>
                    </a:ln>
                  </pic:spPr>
                </pic:pic>
              </a:graphicData>
            </a:graphic>
          </wp:inline>
        </w:drawing>
      </w:r>
    </w:p>
    <w:p w14:paraId="4746A56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常用按</w:t>
      </w:r>
      <w:r w:rsidRPr="00024145">
        <w:rPr>
          <w:rFonts w:ascii="宋体" w:eastAsia="宋体" w:hAnsi="宋体" w:cs="宋体"/>
          <w:b/>
          <w:bCs/>
          <w:sz w:val="36"/>
          <w:szCs w:val="36"/>
          <w:lang w:bidi="bo-CN"/>
        </w:rPr>
        <w:t>键</w:t>
      </w:r>
    </w:p>
    <w:p w14:paraId="7C43EE4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常用键是</w:t>
      </w:r>
      <w:r w:rsidRPr="00024145">
        <w:rPr>
          <w:rFonts w:ascii="Times New Roman" w:eastAsia="Times New Roman" w:hAnsi="Times New Roman" w:cs="Times New Roman"/>
          <w:sz w:val="24"/>
          <w:szCs w:val="24"/>
          <w:lang w:bidi="bo-CN"/>
        </w:rPr>
        <w:t>PC</w:t>
      </w:r>
      <w:r w:rsidRPr="00024145">
        <w:rPr>
          <w:rFonts w:ascii="宋体" w:eastAsia="宋体" w:hAnsi="宋体" w:cs="宋体" w:hint="eastAsia"/>
          <w:sz w:val="24"/>
          <w:szCs w:val="24"/>
          <w:lang w:bidi="bo-CN"/>
        </w:rPr>
        <w:t>端常用的按键如</w:t>
      </w:r>
      <w:r w:rsidRPr="00024145">
        <w:rPr>
          <w:rFonts w:ascii="Times New Roman" w:eastAsia="Times New Roman" w:hAnsi="Times New Roman" w:cs="Times New Roman"/>
          <w:sz w:val="24"/>
          <w:szCs w:val="24"/>
          <w:lang w:bidi="bo-CN"/>
        </w:rPr>
        <w:t>: ESC</w:t>
      </w:r>
      <w:r w:rsidRPr="00024145">
        <w:rPr>
          <w:rFonts w:ascii="宋体" w:eastAsia="宋体" w:hAnsi="宋体" w:cs="宋体" w:hint="eastAsia"/>
          <w:sz w:val="24"/>
          <w:szCs w:val="24"/>
          <w:lang w:bidi="bo-CN"/>
        </w:rPr>
        <w:t>键、</w:t>
      </w:r>
      <w:r w:rsidRPr="00024145">
        <w:rPr>
          <w:rFonts w:ascii="Times New Roman" w:eastAsia="Times New Roman" w:hAnsi="Times New Roman" w:cs="Times New Roman"/>
          <w:sz w:val="24"/>
          <w:szCs w:val="24"/>
          <w:lang w:bidi="bo-CN"/>
        </w:rPr>
        <w:t>Tab</w:t>
      </w:r>
      <w:r w:rsidRPr="00024145">
        <w:rPr>
          <w:rFonts w:ascii="宋体" w:eastAsia="宋体" w:hAnsi="宋体" w:cs="宋体" w:hint="eastAsia"/>
          <w:sz w:val="24"/>
          <w:szCs w:val="24"/>
          <w:lang w:bidi="bo-CN"/>
        </w:rPr>
        <w:t>键、</w:t>
      </w:r>
      <w:r w:rsidRPr="00024145">
        <w:rPr>
          <w:rFonts w:ascii="Times New Roman" w:eastAsia="Times New Roman" w:hAnsi="Times New Roman" w:cs="Times New Roman"/>
          <w:sz w:val="24"/>
          <w:szCs w:val="24"/>
          <w:lang w:bidi="bo-CN"/>
        </w:rPr>
        <w:t>CTR</w:t>
      </w:r>
      <w:r w:rsidRPr="00024145">
        <w:rPr>
          <w:rFonts w:ascii="宋体" w:eastAsia="宋体" w:hAnsi="宋体" w:cs="宋体" w:hint="eastAsia"/>
          <w:sz w:val="24"/>
          <w:szCs w:val="24"/>
          <w:lang w:bidi="bo-CN"/>
        </w:rPr>
        <w:t>键、</w:t>
      </w:r>
      <w:r w:rsidRPr="00024145">
        <w:rPr>
          <w:rFonts w:ascii="Times New Roman" w:eastAsia="Times New Roman" w:hAnsi="Times New Roman" w:cs="Times New Roman"/>
          <w:sz w:val="24"/>
          <w:szCs w:val="24"/>
          <w:lang w:bidi="bo-CN"/>
        </w:rPr>
        <w:t>ALT</w:t>
      </w:r>
      <w:r w:rsidRPr="00024145">
        <w:rPr>
          <w:rFonts w:ascii="宋体" w:eastAsia="宋体" w:hAnsi="宋体" w:cs="宋体" w:hint="eastAsia"/>
          <w:sz w:val="24"/>
          <w:szCs w:val="24"/>
          <w:lang w:bidi="bo-CN"/>
        </w:rPr>
        <w:t>键，有了这些按键后可以提高我们日常操作的效率，所以</w:t>
      </w:r>
      <w:r w:rsidRPr="00024145">
        <w:rPr>
          <w:rFonts w:ascii="Times New Roman" w:eastAsia="Times New Roman" w:hAnsi="Times New Roman" w:cs="Times New Roman"/>
          <w:sz w:val="24"/>
          <w:szCs w:val="24"/>
          <w:lang w:bidi="bo-CN"/>
        </w:rPr>
        <w:t>Termux</w:t>
      </w:r>
      <w:r w:rsidRPr="00024145">
        <w:rPr>
          <w:rFonts w:ascii="宋体" w:eastAsia="宋体" w:hAnsi="宋体" w:cs="宋体" w:hint="eastAsia"/>
          <w:sz w:val="24"/>
          <w:szCs w:val="24"/>
          <w:lang w:bidi="bo-CN"/>
        </w:rPr>
        <w:t>后面的版本默认都是显示这个扩展功能按键的。</w:t>
      </w:r>
      <w:r w:rsidRPr="00024145">
        <w:rPr>
          <w:rFonts w:ascii="Times New Roman" w:eastAsia="Times New Roman" w:hAnsi="Times New Roman" w:cs="Times New Roman"/>
          <w:sz w:val="24"/>
          <w:szCs w:val="24"/>
          <w:lang w:bidi="bo-CN"/>
        </w:rPr>
        <w:t xml:space="preserve"> (18</w:t>
      </w:r>
      <w:r w:rsidRPr="00024145">
        <w:rPr>
          <w:rFonts w:ascii="宋体" w:eastAsia="宋体" w:hAnsi="宋体" w:cs="宋体" w:hint="eastAsia"/>
          <w:sz w:val="24"/>
          <w:szCs w:val="24"/>
          <w:lang w:bidi="bo-CN"/>
        </w:rPr>
        <w:t>年的时候默认是不显示的</w:t>
      </w:r>
      <w:r w:rsidRPr="00024145">
        <w:rPr>
          <w:rFonts w:ascii="Times New Roman" w:eastAsia="Times New Roman" w:hAnsi="Times New Roman" w:cs="Times New Roman"/>
          <w:sz w:val="24"/>
          <w:szCs w:val="24"/>
          <w:lang w:bidi="bo-CN"/>
        </w:rPr>
        <w:t>)</w:t>
      </w:r>
    </w:p>
    <w:p w14:paraId="551921C9" w14:textId="2763308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7D3677F" wp14:editId="637C01F0">
            <wp:extent cx="6645910" cy="3004820"/>
            <wp:effectExtent l="0" t="0" r="2540" b="5080"/>
            <wp:docPr id="141" name="Picture 141" descr="https://image.3001.net/images/20200418/1587201846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3001.net/images/20200418/158720184646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004820"/>
                    </a:xfrm>
                    <a:prstGeom prst="rect">
                      <a:avLst/>
                    </a:prstGeom>
                    <a:noFill/>
                    <a:ln>
                      <a:noFill/>
                    </a:ln>
                  </pic:spPr>
                </pic:pic>
              </a:graphicData>
            </a:graphic>
          </wp:inline>
        </w:drawing>
      </w:r>
    </w:p>
    <w:p w14:paraId="40320FE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打开和隐藏这个扩展功能按键目前有下面两种方法</w:t>
      </w:r>
      <w:r w:rsidRPr="00024145">
        <w:rPr>
          <w:rFonts w:ascii="宋体" w:eastAsia="宋体" w:hAnsi="宋体" w:cs="宋体"/>
          <w:sz w:val="24"/>
          <w:szCs w:val="24"/>
          <w:lang w:bidi="bo-CN"/>
        </w:rPr>
        <w:t>：</w:t>
      </w:r>
    </w:p>
    <w:p w14:paraId="5B9A1D9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方法</w:t>
      </w:r>
      <w:r w:rsidRPr="00024145">
        <w:rPr>
          <w:rFonts w:ascii="宋体" w:eastAsia="宋体" w:hAnsi="宋体" w:cs="宋体"/>
          <w:b/>
          <w:bCs/>
          <w:sz w:val="24"/>
          <w:szCs w:val="24"/>
          <w:lang w:bidi="bo-CN"/>
        </w:rPr>
        <w:t>一</w:t>
      </w:r>
    </w:p>
    <w:p w14:paraId="426DF48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从左向右滑动</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显示隐藏式导航栏</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长按左下角的</w:t>
      </w:r>
      <w:r w:rsidRPr="00024145">
        <w:rPr>
          <w:rFonts w:eastAsia="Times New Roman" w:cs="Consolas"/>
          <w:color w:val="E96900"/>
          <w:sz w:val="20"/>
          <w:szCs w:val="20"/>
          <w:shd w:val="clear" w:color="auto" w:fill="F8F8F8"/>
          <w:lang w:bidi="bo-CN"/>
        </w:rPr>
        <w:t>KEYBOARD</w:t>
      </w:r>
    </w:p>
    <w:p w14:paraId="0F4BEF7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方法</w:t>
      </w:r>
      <w:r w:rsidRPr="00024145">
        <w:rPr>
          <w:rFonts w:ascii="宋体" w:eastAsia="宋体" w:hAnsi="宋体" w:cs="宋体"/>
          <w:b/>
          <w:bCs/>
          <w:sz w:val="24"/>
          <w:szCs w:val="24"/>
          <w:lang w:bidi="bo-CN"/>
        </w:rPr>
        <w:t>二</w:t>
      </w:r>
    </w:p>
    <w:p w14:paraId="6F2E4FB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w:t>
      </w:r>
      <w:r w:rsidRPr="00024145">
        <w:rPr>
          <w:rFonts w:eastAsia="Times New Roman" w:cs="Consolas"/>
          <w:color w:val="E96900"/>
          <w:sz w:val="20"/>
          <w:szCs w:val="20"/>
          <w:shd w:val="clear" w:color="auto" w:fill="F8F8F8"/>
          <w:lang w:bidi="bo-CN"/>
        </w:rPr>
        <w:t>Termux</w:t>
      </w:r>
      <w:r w:rsidRPr="00024145">
        <w:rPr>
          <w:rFonts w:ascii="宋体" w:eastAsia="宋体" w:hAnsi="宋体" w:cs="宋体" w:hint="eastAsia"/>
          <w:sz w:val="24"/>
          <w:szCs w:val="24"/>
          <w:lang w:bidi="bo-CN"/>
        </w:rPr>
        <w:t>快捷键</w:t>
      </w:r>
      <w:r w:rsidRPr="00024145">
        <w:rPr>
          <w:rFonts w:ascii="Times New Roman" w:eastAsia="Times New Roman" w:hAnsi="Times New Roman" w:cs="Times New Roman"/>
          <w:sz w:val="24"/>
          <w:szCs w:val="24"/>
          <w:lang w:bidi="bo-CN"/>
        </w:rPr>
        <w:t>:</w:t>
      </w:r>
      <w:r w:rsidRPr="00024145">
        <w:rPr>
          <w:rFonts w:ascii="微软雅黑" w:eastAsia="微软雅黑" w:hAnsi="微软雅黑" w:cs="微软雅黑" w:hint="eastAsia"/>
          <w:color w:val="E96900"/>
          <w:sz w:val="20"/>
          <w:szCs w:val="20"/>
          <w:shd w:val="clear" w:color="auto" w:fill="F8F8F8"/>
          <w:lang w:bidi="bo-CN"/>
        </w:rPr>
        <w:t>音量</w:t>
      </w:r>
      <w:r w:rsidRPr="00024145">
        <w:rPr>
          <w:rFonts w:eastAsia="Times New Roman" w:cs="Consolas"/>
          <w:color w:val="E96900"/>
          <w:sz w:val="20"/>
          <w:szCs w:val="20"/>
          <w:shd w:val="clear" w:color="auto" w:fill="F8F8F8"/>
          <w:lang w:bidi="bo-CN"/>
        </w:rPr>
        <w:t>+</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Q</w:t>
      </w:r>
      <w:r w:rsidRPr="00024145">
        <w:rPr>
          <w:rFonts w:ascii="宋体" w:eastAsia="宋体" w:hAnsi="宋体" w:cs="宋体" w:hint="eastAsia"/>
          <w:sz w:val="24"/>
          <w:szCs w:val="24"/>
          <w:lang w:bidi="bo-CN"/>
        </w:rPr>
        <w:t>键</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或者</w:t>
      </w:r>
      <w:r w:rsidRPr="00024145">
        <w:rPr>
          <w:rFonts w:ascii="Times New Roman" w:eastAsia="Times New Roman" w:hAnsi="Times New Roman" w:cs="Times New Roman"/>
          <w:sz w:val="24"/>
          <w:szCs w:val="24"/>
          <w:lang w:bidi="bo-CN"/>
        </w:rPr>
        <w:t> </w:t>
      </w:r>
      <w:r w:rsidRPr="00024145">
        <w:rPr>
          <w:rFonts w:ascii="微软雅黑" w:eastAsia="微软雅黑" w:hAnsi="微软雅黑" w:cs="微软雅黑" w:hint="eastAsia"/>
          <w:color w:val="E96900"/>
          <w:sz w:val="20"/>
          <w:szCs w:val="20"/>
          <w:shd w:val="clear" w:color="auto" w:fill="F8F8F8"/>
          <w:lang w:bidi="bo-CN"/>
        </w:rPr>
        <w:t>音量</w:t>
      </w:r>
      <w:r w:rsidRPr="00024145">
        <w:rPr>
          <w:rFonts w:eastAsia="Times New Roman" w:cs="Consolas"/>
          <w:color w:val="E96900"/>
          <w:sz w:val="20"/>
          <w:szCs w:val="20"/>
          <w:shd w:val="clear" w:color="auto" w:fill="F8F8F8"/>
          <w:lang w:bidi="bo-CN"/>
        </w:rPr>
        <w:t>+</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K</w:t>
      </w:r>
      <w:r w:rsidRPr="00024145">
        <w:rPr>
          <w:rFonts w:ascii="宋体" w:eastAsia="宋体" w:hAnsi="宋体" w:cs="宋体"/>
          <w:sz w:val="24"/>
          <w:szCs w:val="24"/>
          <w:lang w:bidi="bo-CN"/>
        </w:rPr>
        <w:t>键</w:t>
      </w:r>
    </w:p>
    <w:p w14:paraId="5EB5151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当然这个常用按键在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后面的版本也支持自定义的，详情见本文的「进阶配置」</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「定制常用按键」这一小节</w:t>
      </w:r>
      <w:r w:rsidRPr="00024145">
        <w:rPr>
          <w:rFonts w:ascii="宋体" w:eastAsia="宋体" w:hAnsi="宋体" w:cs="宋体"/>
          <w:sz w:val="24"/>
          <w:szCs w:val="24"/>
          <w:lang w:bidi="bo-CN"/>
        </w:rPr>
        <w:t>。</w:t>
      </w:r>
    </w:p>
    <w:p w14:paraId="63F800A1"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lastRenderedPageBreak/>
        <w:t>基础知</w:t>
      </w:r>
      <w:r w:rsidRPr="00024145">
        <w:rPr>
          <w:rFonts w:ascii="宋体" w:eastAsia="宋体" w:hAnsi="宋体" w:cs="宋体"/>
          <w:b/>
          <w:bCs/>
          <w:kern w:val="36"/>
          <w:sz w:val="48"/>
          <w:szCs w:val="48"/>
          <w:lang w:bidi="bo-CN"/>
        </w:rPr>
        <w:t>识</w:t>
      </w:r>
    </w:p>
    <w:p w14:paraId="3C3D0D6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这些基础知识简单了解一下就可以了，</w:t>
      </w:r>
      <w:r w:rsidRPr="00024145">
        <w:rPr>
          <w:rFonts w:ascii="Times New Roman" w:eastAsia="Times New Roman" w:hAnsi="Times New Roman" w:cs="Times New Roman"/>
          <w:sz w:val="24"/>
          <w:szCs w:val="24"/>
          <w:lang w:bidi="bo-CN"/>
        </w:rPr>
        <w:t xml:space="preserve">Linux </w:t>
      </w:r>
      <w:r w:rsidRPr="00024145">
        <w:rPr>
          <w:rFonts w:ascii="宋体" w:eastAsia="宋体" w:hAnsi="宋体" w:cs="宋体" w:hint="eastAsia"/>
          <w:sz w:val="24"/>
          <w:szCs w:val="24"/>
          <w:lang w:bidi="bo-CN"/>
        </w:rPr>
        <w:t>用的多了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就会慢慢熟悉理解了</w:t>
      </w:r>
      <w:r w:rsidRPr="00024145">
        <w:rPr>
          <w:rFonts w:ascii="宋体" w:eastAsia="宋体" w:hAnsi="宋体" w:cs="宋体"/>
          <w:sz w:val="24"/>
          <w:szCs w:val="24"/>
          <w:lang w:bidi="bo-CN"/>
        </w:rPr>
        <w:t>。</w:t>
      </w:r>
    </w:p>
    <w:p w14:paraId="0D393936"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快捷键</w:t>
      </w:r>
      <w:r w:rsidRPr="00024145">
        <w:rPr>
          <w:rFonts w:ascii="宋体" w:eastAsia="宋体" w:hAnsi="宋体" w:cs="宋体"/>
          <w:b/>
          <w:bCs/>
          <w:sz w:val="36"/>
          <w:szCs w:val="36"/>
          <w:lang w:bidi="bo-CN"/>
        </w:rPr>
        <w:t>表</w:t>
      </w:r>
    </w:p>
    <w:p w14:paraId="675496F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w:t>
      </w:r>
      <w:r w:rsidRPr="00024145">
        <w:rPr>
          <w:rFonts w:ascii="宋体" w:eastAsia="宋体" w:hAnsi="宋体" w:cs="宋体" w:hint="eastAsia"/>
          <w:sz w:val="24"/>
          <w:szCs w:val="24"/>
          <w:lang w:bidi="bo-CN"/>
        </w:rPr>
        <w:t>键是终端用户常用的按键，但大多数触摸键盘都没有这个按键，因此</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使用</w:t>
      </w:r>
      <w:r w:rsidRPr="00024145">
        <w:rPr>
          <w:rFonts w:ascii="微软雅黑" w:eastAsia="微软雅黑" w:hAnsi="微软雅黑" w:cs="微软雅黑" w:hint="eastAsia"/>
          <w:color w:val="E96900"/>
          <w:sz w:val="20"/>
          <w:szCs w:val="20"/>
          <w:shd w:val="clear" w:color="auto" w:fill="F8F8F8"/>
          <w:lang w:bidi="bo-CN"/>
        </w:rPr>
        <w:t>音量减小按钮</w:t>
      </w:r>
      <w:r w:rsidRPr="00024145">
        <w:rPr>
          <w:rFonts w:ascii="宋体" w:eastAsia="宋体" w:hAnsi="宋体" w:cs="宋体" w:hint="eastAsia"/>
          <w:sz w:val="24"/>
          <w:szCs w:val="24"/>
          <w:lang w:bidi="bo-CN"/>
        </w:rPr>
        <w:t>来模拟</w:t>
      </w:r>
      <w:r w:rsidRPr="00024145">
        <w:rPr>
          <w:rFonts w:eastAsia="Times New Roman" w:cs="Consolas"/>
          <w:color w:val="E96900"/>
          <w:sz w:val="20"/>
          <w:szCs w:val="20"/>
          <w:shd w:val="clear" w:color="auto" w:fill="F8F8F8"/>
          <w:lang w:bidi="bo-CN"/>
        </w:rPr>
        <w:t>Ctrl</w:t>
      </w:r>
      <w:r w:rsidRPr="00024145">
        <w:rPr>
          <w:rFonts w:ascii="宋体" w:eastAsia="宋体" w:hAnsi="宋体" w:cs="宋体" w:hint="eastAsia"/>
          <w:sz w:val="24"/>
          <w:szCs w:val="24"/>
          <w:lang w:bidi="bo-CN"/>
        </w:rPr>
        <w:t>键。</w:t>
      </w:r>
      <w:r w:rsidRPr="00024145">
        <w:rPr>
          <w:rFonts w:ascii="Times New Roman" w:eastAsia="Times New Roman" w:hAnsi="Times New Roman" w:cs="Times New Roman"/>
          <w:sz w:val="24"/>
          <w:szCs w:val="24"/>
          <w:lang w:bidi="bo-CN"/>
        </w:rPr>
        <w:br/>
      </w:r>
      <w:r w:rsidRPr="00024145">
        <w:rPr>
          <w:rFonts w:ascii="宋体" w:eastAsia="宋体" w:hAnsi="宋体" w:cs="宋体" w:hint="eastAsia"/>
          <w:sz w:val="24"/>
          <w:szCs w:val="24"/>
          <w:lang w:bidi="bo-CN"/>
        </w:rPr>
        <w:t>例如，在触摸键盘上按</w:t>
      </w:r>
      <w:r w:rsidRPr="00024145">
        <w:rPr>
          <w:rFonts w:ascii="微软雅黑" w:eastAsia="微软雅黑" w:hAnsi="微软雅黑" w:cs="微软雅黑" w:hint="eastAsia"/>
          <w:color w:val="E96900"/>
          <w:sz w:val="20"/>
          <w:szCs w:val="20"/>
          <w:shd w:val="clear" w:color="auto" w:fill="F8F8F8"/>
          <w:lang w:bidi="bo-CN"/>
        </w:rPr>
        <w:t>音量减小</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L</w:t>
      </w:r>
      <w:r w:rsidRPr="00024145">
        <w:rPr>
          <w:rFonts w:ascii="宋体" w:eastAsia="宋体" w:hAnsi="宋体" w:cs="宋体" w:hint="eastAsia"/>
          <w:sz w:val="24"/>
          <w:szCs w:val="24"/>
          <w:lang w:bidi="bo-CN"/>
        </w:rPr>
        <w:t>就相当于是键盘上按</w:t>
      </w:r>
      <w:r w:rsidRPr="00024145">
        <w:rPr>
          <w:rFonts w:eastAsia="Times New Roman" w:cs="Consolas"/>
          <w:color w:val="E96900"/>
          <w:sz w:val="20"/>
          <w:szCs w:val="20"/>
          <w:shd w:val="clear" w:color="auto" w:fill="F8F8F8"/>
          <w:lang w:bidi="bo-CN"/>
        </w:rPr>
        <w:t>Ctrl + L</w:t>
      </w:r>
      <w:r w:rsidRPr="00024145">
        <w:rPr>
          <w:rFonts w:ascii="宋体" w:eastAsia="宋体" w:hAnsi="宋体" w:cs="宋体" w:hint="eastAsia"/>
          <w:sz w:val="24"/>
          <w:szCs w:val="24"/>
          <w:lang w:bidi="bo-CN"/>
        </w:rPr>
        <w:t>的效果一样，达到清屏的效果</w:t>
      </w:r>
      <w:r w:rsidRPr="00024145">
        <w:rPr>
          <w:rFonts w:ascii="宋体" w:eastAsia="宋体" w:hAnsi="宋体" w:cs="宋体"/>
          <w:sz w:val="24"/>
          <w:szCs w:val="24"/>
          <w:lang w:bidi="bo-CN"/>
        </w:rPr>
        <w:t>。</w:t>
      </w:r>
    </w:p>
    <w:p w14:paraId="332FA2F3"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A</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将光标移动到行</w:t>
      </w:r>
      <w:r w:rsidRPr="00024145">
        <w:rPr>
          <w:rFonts w:ascii="宋体" w:eastAsia="宋体" w:hAnsi="宋体" w:cs="宋体"/>
          <w:sz w:val="24"/>
          <w:szCs w:val="24"/>
          <w:lang w:bidi="bo-CN"/>
        </w:rPr>
        <w:t>首</w:t>
      </w:r>
    </w:p>
    <w:p w14:paraId="458B005F"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C</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中止当前进</w:t>
      </w:r>
      <w:r w:rsidRPr="00024145">
        <w:rPr>
          <w:rFonts w:ascii="宋体" w:eastAsia="宋体" w:hAnsi="宋体" w:cs="宋体"/>
          <w:sz w:val="24"/>
          <w:szCs w:val="24"/>
          <w:lang w:bidi="bo-CN"/>
        </w:rPr>
        <w:t>程</w:t>
      </w:r>
    </w:p>
    <w:p w14:paraId="009A09EB"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D</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注销终端会</w:t>
      </w:r>
      <w:r w:rsidRPr="00024145">
        <w:rPr>
          <w:rFonts w:ascii="宋体" w:eastAsia="宋体" w:hAnsi="宋体" w:cs="宋体"/>
          <w:sz w:val="24"/>
          <w:szCs w:val="24"/>
          <w:lang w:bidi="bo-CN"/>
        </w:rPr>
        <w:t>话</w:t>
      </w:r>
    </w:p>
    <w:p w14:paraId="307B21D6"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E</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将光标移动到行</w:t>
      </w:r>
      <w:r w:rsidRPr="00024145">
        <w:rPr>
          <w:rFonts w:ascii="宋体" w:eastAsia="宋体" w:hAnsi="宋体" w:cs="宋体"/>
          <w:sz w:val="24"/>
          <w:szCs w:val="24"/>
          <w:lang w:bidi="bo-CN"/>
        </w:rPr>
        <w:t>尾</w:t>
      </w:r>
    </w:p>
    <w:p w14:paraId="7ECDE1AF"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K</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从光标删除到行</w:t>
      </w:r>
      <w:r w:rsidRPr="00024145">
        <w:rPr>
          <w:rFonts w:ascii="宋体" w:eastAsia="宋体" w:hAnsi="宋体" w:cs="宋体"/>
          <w:sz w:val="24"/>
          <w:szCs w:val="24"/>
          <w:lang w:bidi="bo-CN"/>
        </w:rPr>
        <w:t>尾</w:t>
      </w:r>
    </w:p>
    <w:p w14:paraId="3B580533"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U</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从光标删除到行</w:t>
      </w:r>
      <w:r w:rsidRPr="00024145">
        <w:rPr>
          <w:rFonts w:ascii="宋体" w:eastAsia="宋体" w:hAnsi="宋体" w:cs="宋体"/>
          <w:sz w:val="24"/>
          <w:szCs w:val="24"/>
          <w:lang w:bidi="bo-CN"/>
        </w:rPr>
        <w:t>首</w:t>
      </w:r>
    </w:p>
    <w:p w14:paraId="3ACC591C"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L</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清除终</w:t>
      </w:r>
      <w:r w:rsidRPr="00024145">
        <w:rPr>
          <w:rFonts w:ascii="宋体" w:eastAsia="宋体" w:hAnsi="宋体" w:cs="宋体"/>
          <w:sz w:val="24"/>
          <w:szCs w:val="24"/>
          <w:lang w:bidi="bo-CN"/>
        </w:rPr>
        <w:t>端</w:t>
      </w:r>
    </w:p>
    <w:p w14:paraId="4C834A02"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Z</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挂起（发送</w:t>
      </w:r>
      <w:r w:rsidRPr="00024145">
        <w:rPr>
          <w:rFonts w:ascii="Times New Roman" w:eastAsia="Times New Roman" w:hAnsi="Times New Roman" w:cs="Times New Roman"/>
          <w:sz w:val="24"/>
          <w:szCs w:val="24"/>
          <w:lang w:bidi="bo-CN"/>
        </w:rPr>
        <w:t>SIGTSTP</w:t>
      </w:r>
      <w:r w:rsidRPr="00024145">
        <w:rPr>
          <w:rFonts w:ascii="宋体" w:eastAsia="宋体" w:hAnsi="宋体" w:cs="宋体" w:hint="eastAsia"/>
          <w:sz w:val="24"/>
          <w:szCs w:val="24"/>
          <w:lang w:bidi="bo-CN"/>
        </w:rPr>
        <w:t>到）当前进</w:t>
      </w:r>
      <w:r w:rsidRPr="00024145">
        <w:rPr>
          <w:rFonts w:ascii="宋体" w:eastAsia="宋体" w:hAnsi="宋体" w:cs="宋体"/>
          <w:sz w:val="24"/>
          <w:szCs w:val="24"/>
          <w:lang w:bidi="bo-CN"/>
        </w:rPr>
        <w:t>程</w:t>
      </w:r>
    </w:p>
    <w:p w14:paraId="63BB0976" w14:textId="77777777" w:rsidR="00024145" w:rsidRPr="00024145" w:rsidRDefault="00024145" w:rsidP="00024145">
      <w:pPr>
        <w:widowControl/>
        <w:numPr>
          <w:ilvl w:val="0"/>
          <w:numId w:val="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 + alt + C</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打开新会话（仅适用于</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黑客键盘</w:t>
      </w:r>
      <w:r w:rsidRPr="00024145">
        <w:rPr>
          <w:rFonts w:ascii="宋体" w:eastAsia="宋体" w:hAnsi="宋体" w:cs="宋体"/>
          <w:sz w:val="24"/>
          <w:szCs w:val="24"/>
          <w:lang w:bidi="bo-CN"/>
        </w:rPr>
        <w:t>）</w:t>
      </w:r>
    </w:p>
    <w:p w14:paraId="1966F2C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音量加键</w:t>
      </w:r>
      <w:r w:rsidRPr="00024145">
        <w:rPr>
          <w:rFonts w:ascii="宋体" w:eastAsia="宋体" w:hAnsi="宋体" w:cs="宋体" w:hint="eastAsia"/>
          <w:sz w:val="24"/>
          <w:szCs w:val="24"/>
          <w:lang w:bidi="bo-CN"/>
        </w:rPr>
        <w:t>也可以作为产生特定输入的</w:t>
      </w:r>
      <w:r w:rsidRPr="00024145">
        <w:rPr>
          <w:rFonts w:ascii="微软雅黑" w:eastAsia="微软雅黑" w:hAnsi="微软雅黑" w:cs="微软雅黑" w:hint="eastAsia"/>
          <w:color w:val="E96900"/>
          <w:sz w:val="20"/>
          <w:szCs w:val="20"/>
          <w:shd w:val="clear" w:color="auto" w:fill="F8F8F8"/>
          <w:lang w:bidi="bo-CN"/>
        </w:rPr>
        <w:t>特殊键</w:t>
      </w:r>
      <w:r w:rsidRPr="00024145">
        <w:rPr>
          <w:rFonts w:ascii="Times New Roman" w:eastAsia="Times New Roman" w:hAnsi="Times New Roman" w:cs="Times New Roman"/>
          <w:sz w:val="24"/>
          <w:szCs w:val="24"/>
          <w:lang w:bidi="bo-CN"/>
        </w:rPr>
        <w:t>.</w:t>
      </w:r>
    </w:p>
    <w:p w14:paraId="1D7D4A69"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E</w:t>
      </w:r>
      <w:r w:rsidRPr="00024145">
        <w:rPr>
          <w:rFonts w:ascii="Times New Roman" w:eastAsia="Times New Roman" w:hAnsi="Times New Roman" w:cs="Times New Roman"/>
          <w:sz w:val="24"/>
          <w:szCs w:val="24"/>
          <w:lang w:bidi="bo-CN"/>
        </w:rPr>
        <w:t> -&gt; Esc</w:t>
      </w:r>
      <w:r w:rsidRPr="00024145">
        <w:rPr>
          <w:rFonts w:ascii="宋体" w:eastAsia="宋体" w:hAnsi="宋体" w:cs="宋体"/>
          <w:sz w:val="24"/>
          <w:szCs w:val="24"/>
          <w:lang w:bidi="bo-CN"/>
        </w:rPr>
        <w:t>键</w:t>
      </w:r>
    </w:p>
    <w:p w14:paraId="6A9C70DD"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T</w:t>
      </w:r>
      <w:r w:rsidRPr="00024145">
        <w:rPr>
          <w:rFonts w:ascii="Times New Roman" w:eastAsia="Times New Roman" w:hAnsi="Times New Roman" w:cs="Times New Roman"/>
          <w:sz w:val="24"/>
          <w:szCs w:val="24"/>
          <w:lang w:bidi="bo-CN"/>
        </w:rPr>
        <w:t> -&gt; Tab</w:t>
      </w:r>
      <w:r w:rsidRPr="00024145">
        <w:rPr>
          <w:rFonts w:ascii="宋体" w:eastAsia="宋体" w:hAnsi="宋体" w:cs="宋体"/>
          <w:sz w:val="24"/>
          <w:szCs w:val="24"/>
          <w:lang w:bidi="bo-CN"/>
        </w:rPr>
        <w:t>键</w:t>
      </w:r>
    </w:p>
    <w:p w14:paraId="0EA2BC82"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+ 1</w:t>
      </w:r>
      <w:r w:rsidRPr="00024145">
        <w:rPr>
          <w:rFonts w:ascii="Times New Roman" w:eastAsia="Times New Roman" w:hAnsi="Times New Roman" w:cs="Times New Roman"/>
          <w:sz w:val="24"/>
          <w:szCs w:val="24"/>
          <w:lang w:bidi="bo-CN"/>
        </w:rPr>
        <w:t> -&gt; F1</w:t>
      </w:r>
      <w:r w:rsidRPr="00024145">
        <w:rPr>
          <w:rFonts w:ascii="宋体" w:eastAsia="宋体" w:hAnsi="宋体" w:cs="宋体" w:hint="eastAsia"/>
          <w:sz w:val="24"/>
          <w:szCs w:val="24"/>
          <w:lang w:bidi="bo-CN"/>
        </w:rPr>
        <w:t>（</w:t>
      </w:r>
      <w:r w:rsidRPr="00024145">
        <w:rPr>
          <w:rFonts w:ascii="微软雅黑" w:eastAsia="微软雅黑" w:hAnsi="微软雅黑" w:cs="微软雅黑" w:hint="eastAsia"/>
          <w:color w:val="E96900"/>
          <w:sz w:val="20"/>
          <w:szCs w:val="20"/>
          <w:shd w:val="clear" w:color="auto" w:fill="F8F8F8"/>
          <w:lang w:bidi="bo-CN"/>
        </w:rPr>
        <w:t>音量增加</w:t>
      </w:r>
      <w:r w:rsidRPr="00024145">
        <w:rPr>
          <w:rFonts w:eastAsia="Times New Roman" w:cs="Consolas"/>
          <w:color w:val="E96900"/>
          <w:sz w:val="20"/>
          <w:szCs w:val="20"/>
          <w:shd w:val="clear" w:color="auto" w:fill="F8F8F8"/>
          <w:lang w:bidi="bo-CN"/>
        </w:rPr>
        <w:t xml:space="preserve"> + 2</w:t>
      </w:r>
      <w:r w:rsidRPr="00024145">
        <w:rPr>
          <w:rFonts w:ascii="Times New Roman" w:eastAsia="Times New Roman" w:hAnsi="Times New Roman" w:cs="Times New Roman"/>
          <w:sz w:val="24"/>
          <w:szCs w:val="24"/>
          <w:lang w:bidi="bo-CN"/>
        </w:rPr>
        <w:t> → F2…</w:t>
      </w:r>
      <w:r w:rsidRPr="00024145">
        <w:rPr>
          <w:rFonts w:ascii="宋体" w:eastAsia="宋体" w:hAnsi="宋体" w:cs="宋体" w:hint="eastAsia"/>
          <w:sz w:val="24"/>
          <w:szCs w:val="24"/>
          <w:lang w:bidi="bo-CN"/>
        </w:rPr>
        <w:t>以此类推</w:t>
      </w:r>
      <w:r w:rsidRPr="00024145">
        <w:rPr>
          <w:rFonts w:ascii="宋体" w:eastAsia="宋体" w:hAnsi="宋体" w:cs="宋体"/>
          <w:sz w:val="24"/>
          <w:szCs w:val="24"/>
          <w:lang w:bidi="bo-CN"/>
        </w:rPr>
        <w:t>）</w:t>
      </w:r>
    </w:p>
    <w:p w14:paraId="14268220"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+ 0</w:t>
      </w:r>
      <w:r w:rsidRPr="00024145">
        <w:rPr>
          <w:rFonts w:ascii="Times New Roman" w:eastAsia="Times New Roman" w:hAnsi="Times New Roman" w:cs="Times New Roman"/>
          <w:sz w:val="24"/>
          <w:szCs w:val="24"/>
          <w:lang w:bidi="bo-CN"/>
        </w:rPr>
        <w:t> -&gt; F10</w:t>
      </w:r>
    </w:p>
    <w:p w14:paraId="245AB043"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B</w:t>
      </w:r>
      <w:r w:rsidRPr="00024145">
        <w:rPr>
          <w:rFonts w:ascii="Times New Roman" w:eastAsia="Times New Roman" w:hAnsi="Times New Roman" w:cs="Times New Roman"/>
          <w:sz w:val="24"/>
          <w:szCs w:val="24"/>
          <w:lang w:bidi="bo-CN"/>
        </w:rPr>
        <w:t> -&gt; Alt + B</w:t>
      </w: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readline</w:t>
      </w:r>
      <w:r w:rsidRPr="00024145">
        <w:rPr>
          <w:rFonts w:ascii="宋体" w:eastAsia="宋体" w:hAnsi="宋体" w:cs="宋体" w:hint="eastAsia"/>
          <w:sz w:val="24"/>
          <w:szCs w:val="24"/>
          <w:lang w:bidi="bo-CN"/>
        </w:rPr>
        <w:t>时返回一个单</w:t>
      </w:r>
      <w:r w:rsidRPr="00024145">
        <w:rPr>
          <w:rFonts w:ascii="宋体" w:eastAsia="宋体" w:hAnsi="宋体" w:cs="宋体"/>
          <w:sz w:val="24"/>
          <w:szCs w:val="24"/>
          <w:lang w:bidi="bo-CN"/>
        </w:rPr>
        <w:t>词</w:t>
      </w:r>
    </w:p>
    <w:p w14:paraId="4628BB61"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F</w:t>
      </w:r>
      <w:r w:rsidRPr="00024145">
        <w:rPr>
          <w:rFonts w:ascii="Times New Roman" w:eastAsia="Times New Roman" w:hAnsi="Times New Roman" w:cs="Times New Roman"/>
          <w:sz w:val="24"/>
          <w:szCs w:val="24"/>
          <w:lang w:bidi="bo-CN"/>
        </w:rPr>
        <w:t> -&gt; Alt + F</w:t>
      </w: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readline</w:t>
      </w:r>
      <w:r w:rsidRPr="00024145">
        <w:rPr>
          <w:rFonts w:ascii="宋体" w:eastAsia="宋体" w:hAnsi="宋体" w:cs="宋体" w:hint="eastAsia"/>
          <w:sz w:val="24"/>
          <w:szCs w:val="24"/>
          <w:lang w:bidi="bo-CN"/>
        </w:rPr>
        <w:t>时转发一个单</w:t>
      </w:r>
      <w:r w:rsidRPr="00024145">
        <w:rPr>
          <w:rFonts w:ascii="宋体" w:eastAsia="宋体" w:hAnsi="宋体" w:cs="宋体"/>
          <w:sz w:val="24"/>
          <w:szCs w:val="24"/>
          <w:lang w:bidi="bo-CN"/>
        </w:rPr>
        <w:t>词</w:t>
      </w:r>
    </w:p>
    <w:p w14:paraId="23A94531"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X</w:t>
      </w:r>
      <w:r w:rsidRPr="00024145">
        <w:rPr>
          <w:rFonts w:ascii="Times New Roman" w:eastAsia="Times New Roman" w:hAnsi="Times New Roman" w:cs="Times New Roman"/>
          <w:sz w:val="24"/>
          <w:szCs w:val="24"/>
          <w:lang w:bidi="bo-CN"/>
        </w:rPr>
        <w:t> -&gt; Alt+X</w:t>
      </w:r>
    </w:p>
    <w:p w14:paraId="2FD0312F"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W</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向上箭头</w:t>
      </w:r>
      <w:r w:rsidRPr="00024145">
        <w:rPr>
          <w:rFonts w:ascii="宋体" w:eastAsia="宋体" w:hAnsi="宋体" w:cs="宋体"/>
          <w:sz w:val="24"/>
          <w:szCs w:val="24"/>
          <w:lang w:bidi="bo-CN"/>
        </w:rPr>
        <w:t>键</w:t>
      </w:r>
    </w:p>
    <w:p w14:paraId="60FB9D62"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A</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向左箭头</w:t>
      </w:r>
      <w:r w:rsidRPr="00024145">
        <w:rPr>
          <w:rFonts w:ascii="宋体" w:eastAsia="宋体" w:hAnsi="宋体" w:cs="宋体"/>
          <w:sz w:val="24"/>
          <w:szCs w:val="24"/>
          <w:lang w:bidi="bo-CN"/>
        </w:rPr>
        <w:t>键</w:t>
      </w:r>
    </w:p>
    <w:p w14:paraId="2FD1931E"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S</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向下箭头</w:t>
      </w:r>
      <w:r w:rsidRPr="00024145">
        <w:rPr>
          <w:rFonts w:ascii="宋体" w:eastAsia="宋体" w:hAnsi="宋体" w:cs="宋体"/>
          <w:sz w:val="24"/>
          <w:szCs w:val="24"/>
          <w:lang w:bidi="bo-CN"/>
        </w:rPr>
        <w:t>键</w:t>
      </w:r>
    </w:p>
    <w:p w14:paraId="1605A990"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D</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向右箭头</w:t>
      </w:r>
      <w:r w:rsidRPr="00024145">
        <w:rPr>
          <w:rFonts w:ascii="宋体" w:eastAsia="宋体" w:hAnsi="宋体" w:cs="宋体"/>
          <w:sz w:val="24"/>
          <w:szCs w:val="24"/>
          <w:lang w:bidi="bo-CN"/>
        </w:rPr>
        <w:t>键</w:t>
      </w:r>
    </w:p>
    <w:p w14:paraId="7246AD9C"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L</w:t>
      </w:r>
      <w:r w:rsidRPr="00024145">
        <w:rPr>
          <w:rFonts w:ascii="Times New Roman" w:eastAsia="Times New Roman" w:hAnsi="Times New Roman" w:cs="Times New Roman"/>
          <w:sz w:val="24"/>
          <w:szCs w:val="24"/>
          <w:lang w:bidi="bo-CN"/>
        </w:rPr>
        <w:t xml:space="preserve"> -&gt; | </w:t>
      </w:r>
      <w:r w:rsidRPr="00024145">
        <w:rPr>
          <w:rFonts w:ascii="宋体" w:eastAsia="宋体" w:hAnsi="宋体" w:cs="宋体" w:hint="eastAsia"/>
          <w:sz w:val="24"/>
          <w:szCs w:val="24"/>
          <w:lang w:bidi="bo-CN"/>
        </w:rPr>
        <w:t>（管道字符</w:t>
      </w:r>
      <w:r w:rsidRPr="00024145">
        <w:rPr>
          <w:rFonts w:ascii="宋体" w:eastAsia="宋体" w:hAnsi="宋体" w:cs="宋体"/>
          <w:sz w:val="24"/>
          <w:szCs w:val="24"/>
          <w:lang w:bidi="bo-CN"/>
        </w:rPr>
        <w:t>）</w:t>
      </w:r>
    </w:p>
    <w:p w14:paraId="1C7F31A2"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H</w:t>
      </w:r>
      <w:r w:rsidRPr="00024145">
        <w:rPr>
          <w:rFonts w:ascii="Times New Roman" w:eastAsia="Times New Roman" w:hAnsi="Times New Roman" w:cs="Times New Roman"/>
          <w:sz w:val="24"/>
          <w:szCs w:val="24"/>
          <w:lang w:bidi="bo-CN"/>
        </w:rPr>
        <w:t xml:space="preserve"> -&gt; </w:t>
      </w:r>
      <w:r w:rsidRPr="00024145">
        <w:rPr>
          <w:rFonts w:ascii="微软雅黑" w:eastAsia="微软雅黑" w:hAnsi="微软雅黑" w:cs="微软雅黑" w:hint="eastAsia"/>
          <w:sz w:val="24"/>
          <w:szCs w:val="24"/>
          <w:lang w:bidi="bo-CN"/>
        </w:rPr>
        <w:t>〜（波浪号字符</w:t>
      </w:r>
      <w:r w:rsidRPr="00024145">
        <w:rPr>
          <w:rFonts w:ascii="宋体" w:eastAsia="宋体" w:hAnsi="宋体" w:cs="宋体"/>
          <w:sz w:val="24"/>
          <w:szCs w:val="24"/>
          <w:lang w:bidi="bo-CN"/>
        </w:rPr>
        <w:t>）</w:t>
      </w:r>
    </w:p>
    <w:p w14:paraId="569FE659"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U</w:t>
      </w:r>
      <w:r w:rsidRPr="00024145">
        <w:rPr>
          <w:rFonts w:ascii="Times New Roman" w:eastAsia="Times New Roman" w:hAnsi="Times New Roman" w:cs="Times New Roman"/>
          <w:sz w:val="24"/>
          <w:szCs w:val="24"/>
          <w:lang w:bidi="bo-CN"/>
        </w:rPr>
        <w:t> -&gt; _ (</w:t>
      </w:r>
      <w:r w:rsidRPr="00024145">
        <w:rPr>
          <w:rFonts w:ascii="宋体" w:eastAsia="宋体" w:hAnsi="宋体" w:cs="宋体" w:hint="eastAsia"/>
          <w:sz w:val="24"/>
          <w:szCs w:val="24"/>
          <w:lang w:bidi="bo-CN"/>
        </w:rPr>
        <w:t>下划线字符</w:t>
      </w:r>
      <w:r w:rsidRPr="00024145">
        <w:rPr>
          <w:rFonts w:ascii="Times New Roman" w:eastAsia="Times New Roman" w:hAnsi="Times New Roman" w:cs="Times New Roman"/>
          <w:sz w:val="24"/>
          <w:szCs w:val="24"/>
          <w:lang w:bidi="bo-CN"/>
        </w:rPr>
        <w:t>)</w:t>
      </w:r>
    </w:p>
    <w:p w14:paraId="4F54BDA5"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P</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上一</w:t>
      </w:r>
      <w:r w:rsidRPr="00024145">
        <w:rPr>
          <w:rFonts w:ascii="宋体" w:eastAsia="宋体" w:hAnsi="宋体" w:cs="宋体"/>
          <w:sz w:val="24"/>
          <w:szCs w:val="24"/>
          <w:lang w:bidi="bo-CN"/>
        </w:rPr>
        <w:t>页</w:t>
      </w:r>
    </w:p>
    <w:p w14:paraId="00FC5091"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N</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下一</w:t>
      </w:r>
      <w:r w:rsidRPr="00024145">
        <w:rPr>
          <w:rFonts w:ascii="宋体" w:eastAsia="宋体" w:hAnsi="宋体" w:cs="宋体"/>
          <w:sz w:val="24"/>
          <w:szCs w:val="24"/>
          <w:lang w:bidi="bo-CN"/>
        </w:rPr>
        <w:t>页</w:t>
      </w:r>
    </w:p>
    <w:p w14:paraId="6AAB742F"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w:t>
      </w:r>
      <w:r w:rsidRPr="00024145">
        <w:rPr>
          <w:rFonts w:ascii="Times New Roman" w:eastAsia="Times New Roman" w:hAnsi="Times New Roman" w:cs="Times New Roman"/>
          <w:sz w:val="24"/>
          <w:szCs w:val="24"/>
          <w:lang w:bidi="bo-CN"/>
        </w:rPr>
        <w:t> -&gt; Ctrl +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SIGQUIT</w:t>
      </w:r>
      <w:r w:rsidRPr="00024145">
        <w:rPr>
          <w:rFonts w:ascii="宋体" w:eastAsia="宋体" w:hAnsi="宋体" w:cs="宋体"/>
          <w:sz w:val="24"/>
          <w:szCs w:val="24"/>
          <w:lang w:bidi="bo-CN"/>
        </w:rPr>
        <w:t>）</w:t>
      </w:r>
    </w:p>
    <w:p w14:paraId="4E95210A"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V</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显示音量控</w:t>
      </w:r>
      <w:r w:rsidRPr="00024145">
        <w:rPr>
          <w:rFonts w:ascii="宋体" w:eastAsia="宋体" w:hAnsi="宋体" w:cs="宋体"/>
          <w:sz w:val="24"/>
          <w:szCs w:val="24"/>
          <w:lang w:bidi="bo-CN"/>
        </w:rPr>
        <w:t>制</w:t>
      </w:r>
    </w:p>
    <w:p w14:paraId="4A216C80"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Q</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切换显示的功能键</w:t>
      </w:r>
      <w:r w:rsidRPr="00024145">
        <w:rPr>
          <w:rFonts w:ascii="宋体" w:eastAsia="宋体" w:hAnsi="宋体" w:cs="宋体"/>
          <w:sz w:val="24"/>
          <w:szCs w:val="24"/>
          <w:lang w:bidi="bo-CN"/>
        </w:rPr>
        <w:t>视</w:t>
      </w:r>
    </w:p>
    <w:p w14:paraId="7F4C4B9B" w14:textId="77777777" w:rsidR="00024145" w:rsidRPr="00024145" w:rsidRDefault="00024145" w:rsidP="00024145">
      <w:pPr>
        <w:widowControl/>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K</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切换显示的功能键视</w:t>
      </w:r>
      <w:r w:rsidRPr="00024145">
        <w:rPr>
          <w:rFonts w:ascii="宋体" w:eastAsia="宋体" w:hAnsi="宋体" w:cs="宋体"/>
          <w:sz w:val="24"/>
          <w:szCs w:val="24"/>
          <w:lang w:bidi="bo-CN"/>
        </w:rPr>
        <w:t>图</w:t>
      </w:r>
    </w:p>
    <w:p w14:paraId="2CFD62B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快捷键用的熟悉的话也可以极大提高操作的效率</w:t>
      </w:r>
      <w:r w:rsidRPr="00024145">
        <w:rPr>
          <w:rFonts w:ascii="宋体" w:eastAsia="宋体" w:hAnsi="宋体" w:cs="宋体"/>
          <w:sz w:val="24"/>
          <w:szCs w:val="24"/>
          <w:lang w:bidi="bo-CN"/>
        </w:rPr>
        <w:t>。</w:t>
      </w:r>
    </w:p>
    <w:p w14:paraId="0FC18FA8"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lastRenderedPageBreak/>
        <w:t>基本命</w:t>
      </w:r>
      <w:r w:rsidRPr="00024145">
        <w:rPr>
          <w:rFonts w:ascii="宋体" w:eastAsia="宋体" w:hAnsi="宋体" w:cs="宋体"/>
          <w:b/>
          <w:bCs/>
          <w:sz w:val="36"/>
          <w:szCs w:val="36"/>
          <w:lang w:bidi="bo-CN"/>
        </w:rPr>
        <w:t>令</w:t>
      </w:r>
    </w:p>
    <w:p w14:paraId="0FB0CCD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除了支持</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apt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命令外，还在此基础上封装了</w:t>
      </w:r>
      <w:r w:rsidRPr="00024145">
        <w:rPr>
          <w:rFonts w:eastAsia="Times New Roman" w:cs="Consolas"/>
          <w:color w:val="E96900"/>
          <w:sz w:val="20"/>
          <w:szCs w:val="20"/>
          <w:shd w:val="clear" w:color="auto" w:fill="F8F8F8"/>
          <w:lang w:bidi="bo-CN"/>
        </w:rPr>
        <w:t>pkg</w:t>
      </w:r>
      <w:r w:rsidRPr="00024145">
        <w:rPr>
          <w:rFonts w:ascii="宋体" w:eastAsia="宋体" w:hAnsi="宋体" w:cs="宋体" w:hint="eastAsia"/>
          <w:sz w:val="24"/>
          <w:szCs w:val="24"/>
          <w:lang w:bidi="bo-CN"/>
        </w:rPr>
        <w:t>命令，</w:t>
      </w:r>
      <w:r w:rsidRPr="00024145">
        <w:rPr>
          <w:rFonts w:eastAsia="Times New Roman" w:cs="Consolas"/>
          <w:color w:val="E96900"/>
          <w:sz w:val="20"/>
          <w:szCs w:val="20"/>
          <w:shd w:val="clear" w:color="auto" w:fill="F8F8F8"/>
          <w:lang w:bidi="bo-CN"/>
        </w:rPr>
        <w:t>pkg</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命令向下兼容</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apt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w:t>
      </w:r>
      <w:r w:rsidRPr="00024145">
        <w:rPr>
          <w:rFonts w:eastAsia="Times New Roman" w:cs="Consolas"/>
          <w:color w:val="E96900"/>
          <w:sz w:val="20"/>
          <w:szCs w:val="20"/>
          <w:shd w:val="clear" w:color="auto" w:fill="F8F8F8"/>
          <w:lang w:bidi="bo-CN"/>
        </w:rPr>
        <w:t>apt</w:t>
      </w:r>
      <w:r w:rsidRPr="00024145">
        <w:rPr>
          <w:rFonts w:ascii="宋体" w:eastAsia="宋体" w:hAnsi="宋体" w:cs="宋体" w:hint="eastAsia"/>
          <w:sz w:val="24"/>
          <w:szCs w:val="24"/>
          <w:lang w:bidi="bo-CN"/>
        </w:rPr>
        <w:t>命令大家应该都比较熟悉了，这里直接简单的介绍下</w:t>
      </w:r>
      <w:r w:rsidRPr="00024145">
        <w:rPr>
          <w:rFonts w:eastAsia="Times New Roman" w:cs="Consolas"/>
          <w:color w:val="E96900"/>
          <w:sz w:val="20"/>
          <w:szCs w:val="20"/>
          <w:shd w:val="clear" w:color="auto" w:fill="F8F8F8"/>
          <w:lang w:bidi="bo-CN"/>
        </w:rPr>
        <w:t>pkg</w:t>
      </w:r>
      <w:r w:rsidRPr="00024145">
        <w:rPr>
          <w:rFonts w:ascii="宋体" w:eastAsia="宋体" w:hAnsi="宋体" w:cs="宋体" w:hint="eastAsia"/>
          <w:sz w:val="24"/>
          <w:szCs w:val="24"/>
          <w:lang w:bidi="bo-CN"/>
        </w:rPr>
        <w:t>命令</w:t>
      </w:r>
      <w:r w:rsidRPr="00024145">
        <w:rPr>
          <w:rFonts w:ascii="Times New Roman" w:eastAsia="Times New Roman" w:hAnsi="Times New Roman" w:cs="Times New Roman"/>
          <w:sz w:val="24"/>
          <w:szCs w:val="24"/>
          <w:lang w:bidi="bo-CN"/>
        </w:rPr>
        <w:t>:</w:t>
      </w:r>
    </w:p>
    <w:p w14:paraId="0CAF1F6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554C7A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search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query</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搜索包</w:t>
      </w:r>
    </w:p>
    <w:p w14:paraId="107D0B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package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安装包</w:t>
      </w:r>
    </w:p>
    <w:p w14:paraId="281F69F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uninstall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package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卸载包</w:t>
      </w:r>
    </w:p>
    <w:p w14:paraId="5831F9A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reinstall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package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重新安装包</w:t>
      </w:r>
    </w:p>
    <w:p w14:paraId="1044823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update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更新源</w:t>
      </w:r>
    </w:p>
    <w:p w14:paraId="2F4386E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upgrade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升级软件包</w:t>
      </w:r>
    </w:p>
    <w:p w14:paraId="4C9B952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list-all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列出可供安装的所有包</w:t>
      </w:r>
    </w:p>
    <w:p w14:paraId="07B6B4D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list-installed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列出已经安装的包</w:t>
      </w:r>
    </w:p>
    <w:p w14:paraId="07447F9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show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package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显示某个包的详细信息</w:t>
      </w:r>
    </w:p>
    <w:p w14:paraId="69E065E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files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package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显示某个包的相关文件夹路</w:t>
      </w:r>
      <w:r w:rsidRPr="00024145">
        <w:rPr>
          <w:rFonts w:ascii="微软雅黑" w:eastAsia="微软雅黑" w:hAnsi="微软雅黑" w:cs="微软雅黑"/>
          <w:color w:val="D4D0AB"/>
          <w:sz w:val="27"/>
          <w:szCs w:val="27"/>
          <w:lang w:bidi="bo-CN"/>
        </w:rPr>
        <w:t>径</w:t>
      </w:r>
    </w:p>
    <w:p w14:paraId="60B22DC7"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国光建议大家使用</w:t>
      </w:r>
      <w:r w:rsidRPr="00024145">
        <w:rPr>
          <w:rFonts w:ascii="Times New Roman" w:eastAsia="Times New Roman" w:hAnsi="Times New Roman" w:cs="Times New Roman"/>
          <w:color w:val="666666"/>
          <w:sz w:val="24"/>
          <w:szCs w:val="24"/>
          <w:lang w:bidi="bo-CN"/>
        </w:rPr>
        <w:t xml:space="preserve"> pkg </w:t>
      </w:r>
      <w:r w:rsidRPr="00024145">
        <w:rPr>
          <w:rFonts w:ascii="宋体" w:eastAsia="宋体" w:hAnsi="宋体" w:cs="宋体" w:hint="eastAsia"/>
          <w:color w:val="666666"/>
          <w:sz w:val="24"/>
          <w:szCs w:val="24"/>
          <w:lang w:bidi="bo-CN"/>
        </w:rPr>
        <w:t>命令，因为</w:t>
      </w:r>
      <w:r w:rsidRPr="00024145">
        <w:rPr>
          <w:rFonts w:ascii="Times New Roman" w:eastAsia="Times New Roman" w:hAnsi="Times New Roman" w:cs="Times New Roman"/>
          <w:color w:val="666666"/>
          <w:sz w:val="24"/>
          <w:szCs w:val="24"/>
          <w:lang w:bidi="bo-CN"/>
        </w:rPr>
        <w:t xml:space="preserve"> pkg </w:t>
      </w:r>
      <w:r w:rsidRPr="00024145">
        <w:rPr>
          <w:rFonts w:ascii="宋体" w:eastAsia="宋体" w:hAnsi="宋体" w:cs="宋体" w:hint="eastAsia"/>
          <w:color w:val="666666"/>
          <w:sz w:val="24"/>
          <w:szCs w:val="24"/>
          <w:lang w:bidi="bo-CN"/>
        </w:rPr>
        <w:t>命令每次安装的时候自动执行</w:t>
      </w:r>
      <w:r w:rsidRPr="00024145">
        <w:rPr>
          <w:rFonts w:ascii="Times New Roman" w:eastAsia="Times New Roman" w:hAnsi="Times New Roman" w:cs="Times New Roman"/>
          <w:color w:val="666666"/>
          <w:sz w:val="24"/>
          <w:szCs w:val="24"/>
          <w:lang w:bidi="bo-CN"/>
        </w:rPr>
        <w:t xml:space="preserve"> apt update </w:t>
      </w:r>
      <w:r w:rsidRPr="00024145">
        <w:rPr>
          <w:rFonts w:ascii="宋体" w:eastAsia="宋体" w:hAnsi="宋体" w:cs="宋体" w:hint="eastAsia"/>
          <w:color w:val="666666"/>
          <w:sz w:val="24"/>
          <w:szCs w:val="24"/>
          <w:lang w:bidi="bo-CN"/>
        </w:rPr>
        <w:t>命令，很是方</w:t>
      </w:r>
      <w:r w:rsidRPr="00024145">
        <w:rPr>
          <w:rFonts w:ascii="宋体" w:eastAsia="宋体" w:hAnsi="宋体" w:cs="宋体"/>
          <w:color w:val="666666"/>
          <w:sz w:val="24"/>
          <w:szCs w:val="24"/>
          <w:lang w:bidi="bo-CN"/>
        </w:rPr>
        <w:t>便</w:t>
      </w:r>
    </w:p>
    <w:p w14:paraId="2E93037C"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软件安</w:t>
      </w:r>
      <w:r w:rsidRPr="00024145">
        <w:rPr>
          <w:rFonts w:ascii="宋体" w:eastAsia="宋体" w:hAnsi="宋体" w:cs="宋体"/>
          <w:b/>
          <w:bCs/>
          <w:sz w:val="36"/>
          <w:szCs w:val="36"/>
          <w:lang w:bidi="bo-CN"/>
        </w:rPr>
        <w:t>装</w:t>
      </w:r>
    </w:p>
    <w:p w14:paraId="58F97DD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除了通过上述的</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pkg</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命令安装软件以外，如果我们有</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.deb</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软件包文件，也可以使用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dpkg</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进行安装</w:t>
      </w:r>
      <w:r w:rsidRPr="00024145">
        <w:rPr>
          <w:rFonts w:ascii="宋体" w:eastAsia="宋体" w:hAnsi="宋体" w:cs="宋体"/>
          <w:sz w:val="24"/>
          <w:szCs w:val="24"/>
          <w:lang w:bidi="bo-CN"/>
        </w:rPr>
        <w:t>。</w:t>
      </w:r>
    </w:p>
    <w:p w14:paraId="765E94F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58600C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dpkg -i ./package.de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 xml:space="preserve"> deb </w:t>
      </w:r>
      <w:r w:rsidRPr="00024145">
        <w:rPr>
          <w:rFonts w:ascii="微软雅黑" w:eastAsia="微软雅黑" w:hAnsi="微软雅黑" w:cs="微软雅黑" w:hint="eastAsia"/>
          <w:color w:val="D4D0AB"/>
          <w:sz w:val="27"/>
          <w:szCs w:val="27"/>
          <w:lang w:bidi="bo-CN"/>
        </w:rPr>
        <w:t>包</w:t>
      </w:r>
    </w:p>
    <w:p w14:paraId="20D9AB7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dpkg --remove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package name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卸载软件包</w:t>
      </w:r>
    </w:p>
    <w:p w14:paraId="5994AD4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dpkg -l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查看已安装的包</w:t>
      </w:r>
    </w:p>
    <w:p w14:paraId="37C878F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man</w:t>
      </w:r>
      <w:r w:rsidRPr="00024145">
        <w:rPr>
          <w:rFonts w:ascii="Courier New" w:eastAsia="Times New Roman" w:hAnsi="Courier New" w:cs="Courier New"/>
          <w:color w:val="F8F8F2"/>
          <w:sz w:val="27"/>
          <w:szCs w:val="27"/>
          <w:lang w:bidi="bo-CN"/>
        </w:rPr>
        <w:t xml:space="preserve"> dpkg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查看详细文</w:t>
      </w:r>
      <w:r w:rsidRPr="00024145">
        <w:rPr>
          <w:rFonts w:ascii="微软雅黑" w:eastAsia="微软雅黑" w:hAnsi="微软雅黑" w:cs="微软雅黑"/>
          <w:color w:val="D4D0AB"/>
          <w:sz w:val="27"/>
          <w:szCs w:val="27"/>
          <w:lang w:bidi="bo-CN"/>
        </w:rPr>
        <w:t>档</w:t>
      </w:r>
    </w:p>
    <w:p w14:paraId="20D4DB4B"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目录结</w:t>
      </w:r>
      <w:r w:rsidRPr="00024145">
        <w:rPr>
          <w:rFonts w:ascii="宋体" w:eastAsia="宋体" w:hAnsi="宋体" w:cs="宋体"/>
          <w:b/>
          <w:bCs/>
          <w:sz w:val="36"/>
          <w:szCs w:val="36"/>
          <w:lang w:bidi="bo-CN"/>
        </w:rPr>
        <w:t>构</w:t>
      </w:r>
    </w:p>
    <w:p w14:paraId="20ED9DF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6D2F9A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$HOME</w:t>
      </w:r>
    </w:p>
    <w:p w14:paraId="76BF85F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/data/data/com.termux/files/home</w:t>
      </w:r>
    </w:p>
    <w:p w14:paraId="2C82D42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3210E4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p>
    <w:p w14:paraId="4D26A57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/data/data/com.termux/files/usr</w:t>
      </w:r>
    </w:p>
    <w:p w14:paraId="5EA70FB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A12A38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$TMPPREFIX</w:t>
      </w:r>
    </w:p>
    <w:p w14:paraId="4817D61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/data/data/com.termux/files/usr/tmp/zsh</w:t>
      </w:r>
    </w:p>
    <w:p w14:paraId="557D3A1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长期使用</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的朋友可能会发现，这个</w:t>
      </w:r>
      <w:r w:rsidRPr="00024145">
        <w:rPr>
          <w:rFonts w:ascii="Times New Roman" w:eastAsia="Times New Roman" w:hAnsi="Times New Roman" w:cs="Times New Roman"/>
          <w:sz w:val="24"/>
          <w:szCs w:val="24"/>
          <w:lang w:bidi="bo-CN"/>
        </w:rPr>
        <w:t>HOME</w:t>
      </w:r>
      <w:r w:rsidRPr="00024145">
        <w:rPr>
          <w:rFonts w:ascii="宋体" w:eastAsia="宋体" w:hAnsi="宋体" w:cs="宋体" w:hint="eastAsia"/>
          <w:sz w:val="24"/>
          <w:szCs w:val="24"/>
          <w:lang w:bidi="bo-CN"/>
        </w:rPr>
        <w:t>路径看上去和我们电脑端的不太一样，这是为了方便</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提供的特殊的环境变量</w:t>
      </w:r>
      <w:r w:rsidRPr="00024145">
        <w:rPr>
          <w:rFonts w:ascii="宋体" w:eastAsia="宋体" w:hAnsi="宋体" w:cs="宋体"/>
          <w:sz w:val="24"/>
          <w:szCs w:val="24"/>
          <w:lang w:bidi="bo-CN"/>
        </w:rPr>
        <w:t>。</w:t>
      </w:r>
    </w:p>
    <w:p w14:paraId="4029BF32" w14:textId="2886E45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4365897" wp14:editId="2C99EF87">
            <wp:extent cx="6645910" cy="1450340"/>
            <wp:effectExtent l="0" t="0" r="2540" b="0"/>
            <wp:docPr id="140" name="Picture 140" descr="https://image.3001.net/images/20180502/15252398558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3001.net/images/20180502/1525239855862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1450340"/>
                    </a:xfrm>
                    <a:prstGeom prst="rect">
                      <a:avLst/>
                    </a:prstGeom>
                    <a:noFill/>
                    <a:ln>
                      <a:noFill/>
                    </a:ln>
                  </pic:spPr>
                </pic:pic>
              </a:graphicData>
            </a:graphic>
          </wp:inline>
        </w:drawing>
      </w:r>
    </w:p>
    <w:p w14:paraId="1C98C84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端口查</w:t>
      </w:r>
      <w:r w:rsidRPr="00024145">
        <w:rPr>
          <w:rFonts w:ascii="宋体" w:eastAsia="宋体" w:hAnsi="宋体" w:cs="宋体"/>
          <w:b/>
          <w:bCs/>
          <w:sz w:val="36"/>
          <w:szCs w:val="36"/>
          <w:lang w:bidi="bo-CN"/>
        </w:rPr>
        <w:t>看</w:t>
      </w:r>
    </w:p>
    <w:p w14:paraId="2C47B025"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 xml:space="preserve">Android 10 </w:t>
      </w:r>
      <w:r w:rsidRPr="00024145">
        <w:rPr>
          <w:rFonts w:ascii="宋体" w:eastAsia="宋体" w:hAnsi="宋体" w:cs="宋体" w:hint="eastAsia"/>
          <w:b/>
          <w:bCs/>
          <w:sz w:val="27"/>
          <w:szCs w:val="27"/>
          <w:lang w:bidi="bo-CN"/>
        </w:rPr>
        <w:t>以下版</w:t>
      </w:r>
      <w:r w:rsidRPr="00024145">
        <w:rPr>
          <w:rFonts w:ascii="宋体" w:eastAsia="宋体" w:hAnsi="宋体" w:cs="宋体"/>
          <w:b/>
          <w:bCs/>
          <w:sz w:val="27"/>
          <w:szCs w:val="27"/>
          <w:lang w:bidi="bo-CN"/>
        </w:rPr>
        <w:t>本</w:t>
      </w:r>
    </w:p>
    <w:p w14:paraId="553D544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Andorid 10 </w:t>
      </w:r>
      <w:r w:rsidRPr="00024145">
        <w:rPr>
          <w:rFonts w:ascii="宋体" w:eastAsia="宋体" w:hAnsi="宋体" w:cs="宋体" w:hint="eastAsia"/>
          <w:sz w:val="24"/>
          <w:szCs w:val="24"/>
          <w:lang w:bidi="bo-CN"/>
        </w:rPr>
        <w:t>以下的版本是可以正常使用</w:t>
      </w:r>
      <w:r w:rsidRPr="00024145">
        <w:rPr>
          <w:rFonts w:ascii="Times New Roman" w:eastAsia="Times New Roman" w:hAnsi="Times New Roman" w:cs="Times New Roman"/>
          <w:sz w:val="24"/>
          <w:szCs w:val="24"/>
          <w:lang w:bidi="bo-CN"/>
        </w:rPr>
        <w:t xml:space="preserve">netstat </w:t>
      </w:r>
      <w:r w:rsidRPr="00024145">
        <w:rPr>
          <w:rFonts w:ascii="宋体" w:eastAsia="宋体" w:hAnsi="宋体" w:cs="宋体" w:hint="eastAsia"/>
          <w:sz w:val="24"/>
          <w:szCs w:val="24"/>
          <w:lang w:bidi="bo-CN"/>
        </w:rPr>
        <w:t>命令的，这样可以方便的查看端口开放信</w:t>
      </w:r>
      <w:r w:rsidRPr="00024145">
        <w:rPr>
          <w:rFonts w:ascii="宋体" w:eastAsia="宋体" w:hAnsi="宋体" w:cs="宋体"/>
          <w:sz w:val="24"/>
          <w:szCs w:val="24"/>
          <w:lang w:bidi="bo-CN"/>
        </w:rPr>
        <w:t>息</w:t>
      </w:r>
    </w:p>
    <w:p w14:paraId="2CD81E8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A1749D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查看所有端口</w:t>
      </w:r>
    </w:p>
    <w:p w14:paraId="6A7813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netstat</w:t>
      </w:r>
      <w:r w:rsidRPr="00024145">
        <w:rPr>
          <w:rFonts w:ascii="Courier New" w:eastAsia="Times New Roman" w:hAnsi="Courier New" w:cs="Courier New"/>
          <w:color w:val="F8F8F2"/>
          <w:sz w:val="27"/>
          <w:szCs w:val="27"/>
          <w:lang w:bidi="bo-CN"/>
        </w:rPr>
        <w:t xml:space="preserve"> -an</w:t>
      </w:r>
    </w:p>
    <w:p w14:paraId="1B8BF6C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38642B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查看</w:t>
      </w:r>
      <w:r w:rsidRPr="00024145">
        <w:rPr>
          <w:rFonts w:ascii="Courier New" w:eastAsia="Times New Roman" w:hAnsi="Courier New" w:cs="Courier New"/>
          <w:color w:val="D4D0AB"/>
          <w:sz w:val="27"/>
          <w:szCs w:val="27"/>
          <w:lang w:bidi="bo-CN"/>
        </w:rPr>
        <w:t>3306</w:t>
      </w:r>
      <w:r w:rsidRPr="00024145">
        <w:rPr>
          <w:rFonts w:ascii="微软雅黑" w:eastAsia="微软雅黑" w:hAnsi="微软雅黑" w:cs="微软雅黑" w:hint="eastAsia"/>
          <w:color w:val="D4D0AB"/>
          <w:sz w:val="27"/>
          <w:szCs w:val="27"/>
          <w:lang w:bidi="bo-CN"/>
        </w:rPr>
        <w:t>端口的开放情况</w:t>
      </w:r>
    </w:p>
    <w:p w14:paraId="30BB842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netstat</w:t>
      </w:r>
      <w:r w:rsidRPr="00024145">
        <w:rPr>
          <w:rFonts w:ascii="Courier New" w:eastAsia="Times New Roman" w:hAnsi="Courier New" w:cs="Courier New"/>
          <w:color w:val="F8F8F2"/>
          <w:sz w:val="27"/>
          <w:szCs w:val="27"/>
          <w:lang w:bidi="bo-CN"/>
        </w:rPr>
        <w:t xml:space="preserve"> -an</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grep</w:t>
      </w:r>
      <w:r w:rsidRPr="00024145">
        <w:rPr>
          <w:rFonts w:ascii="Courier New" w:eastAsia="Times New Roman" w:hAnsi="Courier New" w:cs="Courier New"/>
          <w:color w:val="F8F8F2"/>
          <w:sz w:val="27"/>
          <w:szCs w:val="27"/>
          <w:lang w:bidi="bo-CN"/>
        </w:rPr>
        <w:t xml:space="preserve"> 3306</w:t>
      </w:r>
    </w:p>
    <w:p w14:paraId="24C9EC84" w14:textId="170AA09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3F17073" wp14:editId="18552F77">
            <wp:extent cx="6645910" cy="2472055"/>
            <wp:effectExtent l="0" t="0" r="2540" b="4445"/>
            <wp:docPr id="139" name="Picture 139" descr="https://image.3001.net/images/20200420/15873514956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3001.net/images/20200420/1587351495649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2472055"/>
                    </a:xfrm>
                    <a:prstGeom prst="rect">
                      <a:avLst/>
                    </a:prstGeom>
                    <a:noFill/>
                    <a:ln>
                      <a:noFill/>
                    </a:ln>
                  </pic:spPr>
                </pic:pic>
              </a:graphicData>
            </a:graphic>
          </wp:inline>
        </w:drawing>
      </w:r>
    </w:p>
    <w:p w14:paraId="718352B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 xml:space="preserve">Android 10 </w:t>
      </w:r>
      <w:r w:rsidRPr="00024145">
        <w:rPr>
          <w:rFonts w:ascii="宋体" w:eastAsia="宋体" w:hAnsi="宋体" w:cs="宋体" w:hint="eastAsia"/>
          <w:b/>
          <w:bCs/>
          <w:sz w:val="27"/>
          <w:szCs w:val="27"/>
          <w:lang w:bidi="bo-CN"/>
        </w:rPr>
        <w:t>版</w:t>
      </w:r>
      <w:r w:rsidRPr="00024145">
        <w:rPr>
          <w:rFonts w:ascii="宋体" w:eastAsia="宋体" w:hAnsi="宋体" w:cs="宋体"/>
          <w:b/>
          <w:bCs/>
          <w:sz w:val="27"/>
          <w:szCs w:val="27"/>
          <w:lang w:bidi="bo-CN"/>
        </w:rPr>
        <w:t>本</w:t>
      </w:r>
    </w:p>
    <w:p w14:paraId="5608998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lastRenderedPageBreak/>
        <w:t xml:space="preserve">Andorid 10 </w:t>
      </w:r>
      <w:r w:rsidRPr="00024145">
        <w:rPr>
          <w:rFonts w:ascii="宋体" w:eastAsia="宋体" w:hAnsi="宋体" w:cs="宋体" w:hint="eastAsia"/>
          <w:sz w:val="24"/>
          <w:szCs w:val="24"/>
          <w:lang w:bidi="bo-CN"/>
        </w:rPr>
        <w:t>版本的</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下无法正常使用</w:t>
      </w:r>
      <w:r w:rsidRPr="00024145">
        <w:rPr>
          <w:rFonts w:ascii="Times New Roman" w:eastAsia="Times New Roman" w:hAnsi="Times New Roman" w:cs="Times New Roman"/>
          <w:sz w:val="24"/>
          <w:szCs w:val="24"/>
          <w:lang w:bidi="bo-CN"/>
        </w:rPr>
        <w:t xml:space="preserve"> netstat -an </w:t>
      </w:r>
      <w:r w:rsidRPr="00024145">
        <w:rPr>
          <w:rFonts w:ascii="宋体" w:eastAsia="宋体" w:hAnsi="宋体" w:cs="宋体" w:hint="eastAsia"/>
          <w:sz w:val="24"/>
          <w:szCs w:val="24"/>
          <w:lang w:bidi="bo-CN"/>
        </w:rPr>
        <w:t>命令，国光的解决方法是安装一个</w:t>
      </w:r>
      <w:r w:rsidRPr="00024145">
        <w:rPr>
          <w:rFonts w:ascii="Times New Roman" w:eastAsia="Times New Roman" w:hAnsi="Times New Roman" w:cs="Times New Roman"/>
          <w:sz w:val="24"/>
          <w:szCs w:val="24"/>
          <w:lang w:bidi="bo-CN"/>
        </w:rPr>
        <w:t xml:space="preserve"> nmap</w:t>
      </w:r>
      <w:r w:rsidRPr="00024145">
        <w:rPr>
          <w:rFonts w:ascii="宋体" w:eastAsia="宋体" w:hAnsi="宋体" w:cs="宋体" w:hint="eastAsia"/>
          <w:sz w:val="24"/>
          <w:szCs w:val="24"/>
          <w:lang w:bidi="bo-CN"/>
        </w:rPr>
        <w:t>，然后扫描本地端口（弯道超车）</w:t>
      </w:r>
      <w:r w:rsidRPr="00024145">
        <w:rPr>
          <w:rFonts w:ascii="宋体" w:eastAsia="宋体" w:hAnsi="宋体" w:cs="宋体"/>
          <w:sz w:val="24"/>
          <w:szCs w:val="24"/>
          <w:lang w:bidi="bo-CN"/>
        </w:rPr>
        <w:t>：</w:t>
      </w:r>
    </w:p>
    <w:p w14:paraId="22F7D89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93D0A4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nmap</w:t>
      </w:r>
      <w:r w:rsidRPr="00024145">
        <w:rPr>
          <w:rFonts w:ascii="微软雅黑" w:eastAsia="微软雅黑" w:hAnsi="微软雅黑" w:cs="微软雅黑" w:hint="eastAsia"/>
          <w:color w:val="D4D0AB"/>
          <w:sz w:val="27"/>
          <w:szCs w:val="27"/>
          <w:lang w:bidi="bo-CN"/>
        </w:rPr>
        <w:t>端口扫描神器</w:t>
      </w:r>
    </w:p>
    <w:p w14:paraId="55C0DF9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nmap</w:t>
      </w:r>
    </w:p>
    <w:p w14:paraId="634ED03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195B8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扫描本地端口</w:t>
      </w:r>
    </w:p>
    <w:p w14:paraId="47E5114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nmap 127.0.0.1</w:t>
      </w:r>
    </w:p>
    <w:p w14:paraId="39D3AF5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 xml:space="preserve"> nmap </w:t>
      </w:r>
      <w:r w:rsidRPr="00024145">
        <w:rPr>
          <w:rFonts w:ascii="宋体" w:eastAsia="宋体" w:hAnsi="宋体" w:cs="宋体" w:hint="eastAsia"/>
          <w:sz w:val="24"/>
          <w:szCs w:val="24"/>
          <w:lang w:bidi="bo-CN"/>
        </w:rPr>
        <w:t>操作</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纯属无奈之举，但是又不是不能用（源于：罗永浩名言</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w:t>
      </w:r>
    </w:p>
    <w:p w14:paraId="08F9CC49" w14:textId="1C22361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073AC38" wp14:editId="19A2F874">
            <wp:extent cx="6645910" cy="2745105"/>
            <wp:effectExtent l="0" t="0" r="2540" b="0"/>
            <wp:docPr id="138" name="Picture 138" descr="https://image.3001.net/images/20200420/15873522318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3001.net/images/20200420/1587352231840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2745105"/>
                    </a:xfrm>
                    <a:prstGeom prst="rect">
                      <a:avLst/>
                    </a:prstGeom>
                    <a:noFill/>
                    <a:ln>
                      <a:noFill/>
                    </a:ln>
                  </pic:spPr>
                </pic:pic>
              </a:graphicData>
            </a:graphic>
          </wp:inline>
        </w:drawing>
      </w:r>
    </w:p>
    <w:p w14:paraId="721ECAC8"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进阶配</w:t>
      </w:r>
      <w:r w:rsidRPr="00024145">
        <w:rPr>
          <w:rFonts w:ascii="宋体" w:eastAsia="宋体" w:hAnsi="宋体" w:cs="宋体"/>
          <w:b/>
          <w:bCs/>
          <w:kern w:val="36"/>
          <w:sz w:val="48"/>
          <w:szCs w:val="48"/>
          <w:lang w:bidi="bo-CN"/>
        </w:rPr>
        <w:t>置</w:t>
      </w:r>
    </w:p>
    <w:p w14:paraId="225658B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要想使用体验好，进阶配置少不了。（单押</w:t>
      </w:r>
      <w:r w:rsidRPr="00024145">
        <w:rPr>
          <w:rFonts w:ascii="宋体" w:eastAsia="宋体" w:hAnsi="宋体" w:cs="宋体"/>
          <w:sz w:val="24"/>
          <w:szCs w:val="24"/>
          <w:lang w:bidi="bo-CN"/>
        </w:rPr>
        <w:t>）</w:t>
      </w:r>
    </w:p>
    <w:p w14:paraId="65951F7E"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更换国内</w:t>
      </w:r>
      <w:r w:rsidRPr="00024145">
        <w:rPr>
          <w:rFonts w:ascii="宋体" w:eastAsia="宋体" w:hAnsi="宋体" w:cs="宋体"/>
          <w:b/>
          <w:bCs/>
          <w:sz w:val="36"/>
          <w:szCs w:val="36"/>
          <w:lang w:bidi="bo-CN"/>
        </w:rPr>
        <w:t>源</w:t>
      </w:r>
    </w:p>
    <w:p w14:paraId="24E6108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w:t>
      </w:r>
      <w:r w:rsidRPr="00024145">
        <w:rPr>
          <w:rFonts w:eastAsia="Times New Roman" w:cs="Consolas"/>
          <w:color w:val="E96900"/>
          <w:sz w:val="20"/>
          <w:szCs w:val="20"/>
          <w:shd w:val="clear" w:color="auto" w:fill="F8F8F8"/>
          <w:lang w:bidi="bo-CN"/>
        </w:rPr>
        <w:t>pkg update</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更新一下的时候发现默认的官方源网速有点慢，在这个喧嚣浮躁的时代，我们难以静下心等待，这个时候就得更换成国内的</w:t>
      </w:r>
      <w:r w:rsidRPr="00024145">
        <w:rPr>
          <w:rFonts w:eastAsia="Times New Roman" w:cs="Consolas"/>
          <w:color w:val="E96900"/>
          <w:sz w:val="20"/>
          <w:szCs w:val="20"/>
          <w:shd w:val="clear" w:color="auto" w:fill="F8F8F8"/>
          <w:lang w:bidi="bo-CN"/>
        </w:rPr>
        <w:t>Termux</w:t>
      </w:r>
      <w:r w:rsidRPr="00024145">
        <w:rPr>
          <w:rFonts w:ascii="宋体" w:eastAsia="宋体" w:hAnsi="宋体" w:cs="宋体" w:hint="eastAsia"/>
          <w:sz w:val="24"/>
          <w:szCs w:val="24"/>
          <w:lang w:bidi="bo-CN"/>
        </w:rPr>
        <w:t>清华大学源了，加快软件包下载速度</w:t>
      </w:r>
      <w:r w:rsidRPr="00024145">
        <w:rPr>
          <w:rFonts w:ascii="宋体" w:eastAsia="宋体" w:hAnsi="宋体" w:cs="宋体"/>
          <w:sz w:val="24"/>
          <w:szCs w:val="24"/>
          <w:lang w:bidi="bo-CN"/>
        </w:rPr>
        <w:t>。</w:t>
      </w:r>
    </w:p>
    <w:p w14:paraId="29149FC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方法一：自动替换（推荐</w:t>
      </w:r>
      <w:r w:rsidRPr="00024145">
        <w:rPr>
          <w:rFonts w:ascii="宋体" w:eastAsia="宋体" w:hAnsi="宋体" w:cs="宋体"/>
          <w:b/>
          <w:bCs/>
          <w:sz w:val="27"/>
          <w:szCs w:val="27"/>
          <w:lang w:bidi="bo-CN"/>
        </w:rPr>
        <w:t>）</w:t>
      </w:r>
    </w:p>
    <w:p w14:paraId="17433B0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可以使用如下命令自动替换官方源为</w:t>
      </w:r>
      <w:r w:rsidRPr="00024145">
        <w:rPr>
          <w:rFonts w:ascii="Times New Roman" w:eastAsia="Times New Roman" w:hAnsi="Times New Roman" w:cs="Times New Roman"/>
          <w:sz w:val="24"/>
          <w:szCs w:val="24"/>
          <w:lang w:bidi="bo-CN"/>
        </w:rPr>
        <w:t xml:space="preserve"> TUNA </w:t>
      </w:r>
      <w:r w:rsidRPr="00024145">
        <w:rPr>
          <w:rFonts w:ascii="宋体" w:eastAsia="宋体" w:hAnsi="宋体" w:cs="宋体" w:hint="eastAsia"/>
          <w:sz w:val="24"/>
          <w:szCs w:val="24"/>
          <w:lang w:bidi="bo-CN"/>
        </w:rPr>
        <w:t>镜像</w:t>
      </w:r>
      <w:r w:rsidRPr="00024145">
        <w:rPr>
          <w:rFonts w:ascii="宋体" w:eastAsia="宋体" w:hAnsi="宋体" w:cs="宋体"/>
          <w:sz w:val="24"/>
          <w:szCs w:val="24"/>
          <w:lang w:bidi="bo-CN"/>
        </w:rPr>
        <w:t>源</w:t>
      </w:r>
    </w:p>
    <w:p w14:paraId="093BBD22"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eastAsia="Times New Roman" w:cs="Consolas"/>
          <w:color w:val="E96900"/>
          <w:sz w:val="20"/>
          <w:szCs w:val="20"/>
          <w:shd w:val="clear" w:color="auto" w:fill="F8F8F8"/>
          <w:lang w:bidi="bo-CN"/>
        </w:rPr>
        <w:t>pkg update</w:t>
      </w:r>
      <w:r w:rsidRPr="00024145">
        <w:rPr>
          <w:rFonts w:ascii="Times New Roman" w:eastAsia="Times New Roman" w:hAnsi="Times New Roman" w:cs="Times New Roman"/>
          <w:color w:val="666666"/>
          <w:sz w:val="24"/>
          <w:szCs w:val="24"/>
          <w:lang w:bidi="bo-CN"/>
        </w:rPr>
        <w:t> </w:t>
      </w:r>
      <w:r w:rsidRPr="00024145">
        <w:rPr>
          <w:rFonts w:ascii="宋体" w:eastAsia="宋体" w:hAnsi="宋体" w:cs="宋体" w:hint="eastAsia"/>
          <w:color w:val="666666"/>
          <w:sz w:val="24"/>
          <w:szCs w:val="24"/>
          <w:lang w:bidi="bo-CN"/>
        </w:rPr>
        <w:t>卡住的话多按几次回车</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不要傻乎乎的</w:t>
      </w:r>
      <w:r w:rsidRPr="00024145">
        <w:rPr>
          <w:rFonts w:ascii="宋体" w:eastAsia="宋体" w:hAnsi="宋体" w:cs="宋体"/>
          <w:color w:val="666666"/>
          <w:sz w:val="24"/>
          <w:szCs w:val="24"/>
          <w:lang w:bidi="bo-CN"/>
        </w:rPr>
        <w:t>等</w:t>
      </w:r>
    </w:p>
    <w:p w14:paraId="53D3691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0726EF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sed</w:t>
      </w:r>
      <w:r w:rsidRPr="00024145">
        <w:rPr>
          <w:rFonts w:ascii="Courier New" w:eastAsia="Times New Roman" w:hAnsi="Courier New" w:cs="Courier New"/>
          <w:color w:val="F8F8F2"/>
          <w:sz w:val="27"/>
          <w:szCs w:val="27"/>
          <w:lang w:bidi="bo-CN"/>
        </w:rPr>
        <w:t xml:space="preserve"> -i </w:t>
      </w:r>
      <w:r w:rsidRPr="00024145">
        <w:rPr>
          <w:rFonts w:ascii="Courier New" w:eastAsia="Times New Roman" w:hAnsi="Courier New" w:cs="Courier New"/>
          <w:color w:val="ABE338"/>
          <w:sz w:val="27"/>
          <w:szCs w:val="27"/>
          <w:lang w:bidi="bo-CN"/>
        </w:rPr>
        <w:t>'s@^\(deb.*stable main\)</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ABE338"/>
          <w:sz w:val="27"/>
          <w:szCs w:val="27"/>
          <w:lang w:bidi="bo-CN"/>
        </w:rPr>
        <w:t>\1\ndeb https://mirrors.tuna.tsinghua.edu.cn/termux/termux-packages-24 stable main@'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/etc/apt/sources.list</w:t>
      </w:r>
    </w:p>
    <w:p w14:paraId="7118DA7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182F3E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sed</w:t>
      </w:r>
      <w:r w:rsidRPr="00024145">
        <w:rPr>
          <w:rFonts w:ascii="Courier New" w:eastAsia="Times New Roman" w:hAnsi="Courier New" w:cs="Courier New"/>
          <w:color w:val="F8F8F2"/>
          <w:sz w:val="27"/>
          <w:szCs w:val="27"/>
          <w:lang w:bidi="bo-CN"/>
        </w:rPr>
        <w:t xml:space="preserve"> -i </w:t>
      </w:r>
      <w:r w:rsidRPr="00024145">
        <w:rPr>
          <w:rFonts w:ascii="Courier New" w:eastAsia="Times New Roman" w:hAnsi="Courier New" w:cs="Courier New"/>
          <w:color w:val="ABE338"/>
          <w:sz w:val="27"/>
          <w:szCs w:val="27"/>
          <w:lang w:bidi="bo-CN"/>
        </w:rPr>
        <w:t>'s@^\(deb.*games stable\)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ABE338"/>
          <w:sz w:val="27"/>
          <w:szCs w:val="27"/>
          <w:lang w:bidi="bo-CN"/>
        </w:rPr>
        <w:t>\1\ndeb https://mirrors.tuna.tsinghua.edu.cn/termux/game-packages-24 games stable@'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/etc/apt/sources.list.d/game.list</w:t>
      </w:r>
    </w:p>
    <w:p w14:paraId="77D3E6E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174EA4D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sed</w:t>
      </w:r>
      <w:r w:rsidRPr="00024145">
        <w:rPr>
          <w:rFonts w:ascii="Courier New" w:eastAsia="Times New Roman" w:hAnsi="Courier New" w:cs="Courier New"/>
          <w:color w:val="F8F8F2"/>
          <w:sz w:val="27"/>
          <w:szCs w:val="27"/>
          <w:lang w:bidi="bo-CN"/>
        </w:rPr>
        <w:t xml:space="preserve"> -i </w:t>
      </w:r>
      <w:r w:rsidRPr="00024145">
        <w:rPr>
          <w:rFonts w:ascii="Courier New" w:eastAsia="Times New Roman" w:hAnsi="Courier New" w:cs="Courier New"/>
          <w:color w:val="ABE338"/>
          <w:sz w:val="27"/>
          <w:szCs w:val="27"/>
          <w:lang w:bidi="bo-CN"/>
        </w:rPr>
        <w:t>'s@^\(deb.*science stable\)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ABE338"/>
          <w:sz w:val="27"/>
          <w:szCs w:val="27"/>
          <w:lang w:bidi="bo-CN"/>
        </w:rPr>
        <w:t>\1\ndeb https://mirrors.tuna.tsinghua.edu.cn/termux/science-packages-24 science stable@'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/etc/apt/sources.list.d/science.list</w:t>
      </w:r>
    </w:p>
    <w:p w14:paraId="3F1642B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40B31D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pkg update</w:t>
      </w:r>
    </w:p>
    <w:p w14:paraId="4C82DAA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更换源几秒钟就可以执行完</w:t>
      </w:r>
      <w:r w:rsidRPr="00024145">
        <w:rPr>
          <w:rFonts w:eastAsia="Times New Roman" w:cs="Consolas"/>
          <w:color w:val="E96900"/>
          <w:sz w:val="20"/>
          <w:szCs w:val="20"/>
          <w:shd w:val="clear" w:color="auto" w:fill="F8F8F8"/>
          <w:lang w:bidi="bo-CN"/>
        </w:rPr>
        <w:t>pkg update</w:t>
      </w:r>
      <w:r w:rsidRPr="00024145">
        <w:rPr>
          <w:rFonts w:ascii="宋体" w:eastAsia="宋体" w:hAnsi="宋体" w:cs="宋体" w:hint="eastAsia"/>
          <w:sz w:val="24"/>
          <w:szCs w:val="24"/>
          <w:lang w:bidi="bo-CN"/>
        </w:rPr>
        <w:t>了，心里顿时乐开了花</w:t>
      </w:r>
      <w:r w:rsidRPr="00024145">
        <w:rPr>
          <w:rFonts w:ascii="宋体" w:eastAsia="宋体" w:hAnsi="宋体" w:cs="宋体"/>
          <w:sz w:val="24"/>
          <w:szCs w:val="24"/>
          <w:lang w:bidi="bo-CN"/>
        </w:rPr>
        <w:t>。</w:t>
      </w:r>
    </w:p>
    <w:p w14:paraId="530ABCD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方法二：手动修</w:t>
      </w:r>
      <w:r w:rsidRPr="00024145">
        <w:rPr>
          <w:rFonts w:ascii="宋体" w:eastAsia="宋体" w:hAnsi="宋体" w:cs="宋体"/>
          <w:b/>
          <w:bCs/>
          <w:sz w:val="27"/>
          <w:szCs w:val="27"/>
          <w:lang w:bidi="bo-CN"/>
        </w:rPr>
        <w:t>改</w:t>
      </w:r>
    </w:p>
    <w:p w14:paraId="5DFC4AB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请使用内置或安装在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里的文本编辑器，例如</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vi</w:t>
      </w:r>
      <w:r w:rsidRPr="00024145">
        <w:rPr>
          <w:rFonts w:ascii="Times New Roman" w:eastAsia="Times New Roman" w:hAnsi="Times New Roman" w:cs="Times New Roman"/>
          <w:sz w:val="24"/>
          <w:szCs w:val="24"/>
          <w:lang w:bidi="bo-CN"/>
        </w:rPr>
        <w:t> / </w:t>
      </w:r>
      <w:r w:rsidRPr="00024145">
        <w:rPr>
          <w:rFonts w:eastAsia="Times New Roman" w:cs="Consolas"/>
          <w:color w:val="E96900"/>
          <w:sz w:val="20"/>
          <w:szCs w:val="20"/>
          <w:shd w:val="clear" w:color="auto" w:fill="F8F8F8"/>
          <w:lang w:bidi="bo-CN"/>
        </w:rPr>
        <w:t>vim</w:t>
      </w:r>
      <w:r w:rsidRPr="00024145">
        <w:rPr>
          <w:rFonts w:ascii="Times New Roman" w:eastAsia="Times New Roman" w:hAnsi="Times New Roman" w:cs="Times New Roman"/>
          <w:sz w:val="24"/>
          <w:szCs w:val="24"/>
          <w:lang w:bidi="bo-CN"/>
        </w:rPr>
        <w:t> / </w:t>
      </w:r>
      <w:r w:rsidRPr="00024145">
        <w:rPr>
          <w:rFonts w:eastAsia="Times New Roman" w:cs="Consolas"/>
          <w:color w:val="E96900"/>
          <w:sz w:val="20"/>
          <w:szCs w:val="20"/>
          <w:shd w:val="clear" w:color="auto" w:fill="F8F8F8"/>
          <w:lang w:bidi="bo-CN"/>
        </w:rPr>
        <w:t>nano</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等直接编辑源文件，</w:t>
      </w:r>
      <w:r w:rsidRPr="00024145">
        <w:rPr>
          <w:rFonts w:ascii="宋体" w:eastAsia="宋体" w:hAnsi="宋体" w:cs="宋体" w:hint="eastAsia"/>
          <w:b/>
          <w:bCs/>
          <w:sz w:val="24"/>
          <w:szCs w:val="24"/>
          <w:lang w:bidi="bo-CN"/>
        </w:rPr>
        <w:t>不要使用</w:t>
      </w:r>
      <w:r w:rsidRPr="00024145">
        <w:rPr>
          <w:rFonts w:ascii="Times New Roman" w:eastAsia="Times New Roman" w:hAnsi="Times New Roman" w:cs="Times New Roman"/>
          <w:b/>
          <w:bCs/>
          <w:sz w:val="24"/>
          <w:szCs w:val="24"/>
          <w:lang w:bidi="bo-CN"/>
        </w:rPr>
        <w:t xml:space="preserve"> RE </w:t>
      </w:r>
      <w:r w:rsidRPr="00024145">
        <w:rPr>
          <w:rFonts w:ascii="宋体" w:eastAsia="宋体" w:hAnsi="宋体" w:cs="宋体" w:hint="eastAsia"/>
          <w:b/>
          <w:bCs/>
          <w:sz w:val="24"/>
          <w:szCs w:val="24"/>
          <w:lang w:bidi="bo-CN"/>
        </w:rPr>
        <w:t>管理器等其他具有</w:t>
      </w:r>
      <w:r w:rsidRPr="00024145">
        <w:rPr>
          <w:rFonts w:ascii="Times New Roman" w:eastAsia="Times New Roman" w:hAnsi="Times New Roman" w:cs="Times New Roman"/>
          <w:b/>
          <w:bCs/>
          <w:sz w:val="24"/>
          <w:szCs w:val="24"/>
          <w:lang w:bidi="bo-CN"/>
        </w:rPr>
        <w:t xml:space="preserve"> ROOT </w:t>
      </w:r>
      <w:r w:rsidRPr="00024145">
        <w:rPr>
          <w:rFonts w:ascii="宋体" w:eastAsia="宋体" w:hAnsi="宋体" w:cs="宋体" w:hint="eastAsia"/>
          <w:b/>
          <w:bCs/>
          <w:sz w:val="24"/>
          <w:szCs w:val="24"/>
          <w:lang w:bidi="bo-CN"/>
        </w:rPr>
        <w:t>权限的外部</w:t>
      </w:r>
      <w:r w:rsidRPr="00024145">
        <w:rPr>
          <w:rFonts w:ascii="Times New Roman" w:eastAsia="Times New Roman" w:hAnsi="Times New Roman" w:cs="Times New Roman"/>
          <w:b/>
          <w:bCs/>
          <w:sz w:val="24"/>
          <w:szCs w:val="24"/>
          <w:lang w:bidi="bo-CN"/>
        </w:rPr>
        <w:t xml:space="preserve"> APP</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来修改</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的文</w:t>
      </w:r>
      <w:r w:rsidRPr="00024145">
        <w:rPr>
          <w:rFonts w:ascii="宋体" w:eastAsia="宋体" w:hAnsi="宋体" w:cs="宋体"/>
          <w:sz w:val="24"/>
          <w:szCs w:val="24"/>
          <w:lang w:bidi="bo-CN"/>
        </w:rPr>
        <w:t>件</w:t>
      </w:r>
    </w:p>
    <w:p w14:paraId="32CB45E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$PREFIX/etc/apt/sources.list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修改为如下内</w:t>
      </w:r>
      <w:r w:rsidRPr="00024145">
        <w:rPr>
          <w:rFonts w:ascii="宋体" w:eastAsia="宋体" w:hAnsi="宋体" w:cs="宋体"/>
          <w:sz w:val="24"/>
          <w:szCs w:val="24"/>
          <w:lang w:bidi="bo-CN"/>
        </w:rPr>
        <w:t>容</w:t>
      </w:r>
    </w:p>
    <w:p w14:paraId="3B46106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9EF221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The termux repository mirror from TUNA:</w:t>
      </w:r>
    </w:p>
    <w:p w14:paraId="35FAD54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deb https://mirrors.tuna.tsinghua.edu.cn/termux/termux-packages-24 stable main</w:t>
      </w:r>
    </w:p>
    <w:p w14:paraId="72D5866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$PREFIX/etc/apt/sources.list.d/science.list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修改为如下内</w:t>
      </w:r>
      <w:r w:rsidRPr="00024145">
        <w:rPr>
          <w:rFonts w:ascii="宋体" w:eastAsia="宋体" w:hAnsi="宋体" w:cs="宋体"/>
          <w:sz w:val="24"/>
          <w:szCs w:val="24"/>
          <w:lang w:bidi="bo-CN"/>
        </w:rPr>
        <w:t>容</w:t>
      </w:r>
    </w:p>
    <w:p w14:paraId="0491BCF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60B15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The termux repository mirror from TUNA:</w:t>
      </w:r>
    </w:p>
    <w:p w14:paraId="523E7AA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deb https://mirrors.tuna.tsinghua.edu.cn/termux/science-packages-24 science stable</w:t>
      </w:r>
    </w:p>
    <w:p w14:paraId="41F34C0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$PREFIX/etc/apt/sources.list.d/game.list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修改为如下内</w:t>
      </w:r>
      <w:r w:rsidRPr="00024145">
        <w:rPr>
          <w:rFonts w:ascii="宋体" w:eastAsia="宋体" w:hAnsi="宋体" w:cs="宋体"/>
          <w:sz w:val="24"/>
          <w:szCs w:val="24"/>
          <w:lang w:bidi="bo-CN"/>
        </w:rPr>
        <w:t>容</w:t>
      </w:r>
    </w:p>
    <w:p w14:paraId="2DB884B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AC7D7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The termux repository mirror from TUNA:</w:t>
      </w:r>
    </w:p>
    <w:p w14:paraId="7F9A18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deb https://mirrors.tuna.tsinghua.edu.cn/termux/game-packages-24 games stable</w:t>
      </w:r>
    </w:p>
    <w:p w14:paraId="55A80DC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安装基础工</w:t>
      </w:r>
      <w:r w:rsidRPr="00024145">
        <w:rPr>
          <w:rFonts w:ascii="宋体" w:eastAsia="宋体" w:hAnsi="宋体" w:cs="宋体"/>
          <w:b/>
          <w:bCs/>
          <w:sz w:val="24"/>
          <w:szCs w:val="24"/>
          <w:lang w:bidi="bo-CN"/>
        </w:rPr>
        <w:t>具</w:t>
      </w:r>
    </w:p>
    <w:p w14:paraId="2B26433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更换源之后来赶紧来下载安装一些基本工具吧，这些工具基本上是</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系统自带的，因为</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为了体积不过大，默认是没有带这些工具的，执行下面的命令来安装</w:t>
      </w:r>
      <w:r w:rsidRPr="00024145">
        <w:rPr>
          <w:rFonts w:ascii="Times New Roman" w:eastAsia="Times New Roman" w:hAnsi="Times New Roman" w:cs="Times New Roman"/>
          <w:sz w:val="24"/>
          <w:szCs w:val="24"/>
          <w:lang w:bidi="bo-CN"/>
        </w:rPr>
        <w:t>:</w:t>
      </w:r>
    </w:p>
    <w:p w14:paraId="75ED9BB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77B127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pkg update</w:t>
      </w:r>
    </w:p>
    <w:p w14:paraId="07815E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vim curl </w:t>
      </w: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tree -y</w:t>
      </w:r>
    </w:p>
    <w:p w14:paraId="090CFF08"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终端配色方</w:t>
      </w:r>
      <w:r w:rsidRPr="00024145">
        <w:rPr>
          <w:rFonts w:ascii="宋体" w:eastAsia="宋体" w:hAnsi="宋体" w:cs="宋体"/>
          <w:b/>
          <w:bCs/>
          <w:sz w:val="36"/>
          <w:szCs w:val="36"/>
          <w:lang w:bidi="bo-CN"/>
        </w:rPr>
        <w:t>案</w:t>
      </w:r>
    </w:p>
    <w:p w14:paraId="52A09E1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脚本项目地址</w:t>
      </w:r>
      <w:r w:rsidRPr="00024145">
        <w:rPr>
          <w:rFonts w:ascii="宋体" w:eastAsia="宋体" w:hAnsi="宋体" w:cs="宋体" w:hint="eastAsia"/>
          <w:sz w:val="24"/>
          <w:szCs w:val="24"/>
          <w:lang w:bidi="bo-CN"/>
        </w:rPr>
        <w:t>：</w:t>
      </w:r>
      <w:hyperlink r:id="rId31" w:tgtFrame="_blank" w:history="1">
        <w:r w:rsidRPr="00024145">
          <w:rPr>
            <w:rFonts w:ascii="Times New Roman" w:eastAsia="Times New Roman" w:hAnsi="Times New Roman" w:cs="Times New Roman"/>
            <w:color w:val="66A6FF"/>
            <w:sz w:val="24"/>
            <w:szCs w:val="24"/>
            <w:u w:val="single"/>
            <w:lang w:bidi="bo-CN"/>
          </w:rPr>
          <w:t>https://github.com/Cabbagec/termux-ohmyzsh/</w:t>
        </w:r>
      </w:hyperlink>
    </w:p>
    <w:p w14:paraId="76DCA29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该脚本主要使用了</w:t>
      </w:r>
      <w:r w:rsidRPr="00024145">
        <w:rPr>
          <w:rFonts w:eastAsia="Times New Roman" w:cs="Consolas"/>
          <w:color w:val="E96900"/>
          <w:sz w:val="20"/>
          <w:szCs w:val="20"/>
          <w:shd w:val="clear" w:color="auto" w:fill="F8F8F8"/>
          <w:lang w:bidi="bo-CN"/>
        </w:rPr>
        <w:t>zsh</w:t>
      </w:r>
      <w:r w:rsidRPr="00024145">
        <w:rPr>
          <w:rFonts w:ascii="宋体" w:eastAsia="宋体" w:hAnsi="宋体" w:cs="宋体" w:hint="eastAsia"/>
          <w:sz w:val="24"/>
          <w:szCs w:val="24"/>
          <w:lang w:bidi="bo-CN"/>
        </w:rPr>
        <w:t>来替代</w:t>
      </w:r>
      <w:r w:rsidRPr="00024145">
        <w:rPr>
          <w:rFonts w:eastAsia="Times New Roman" w:cs="Consolas"/>
          <w:color w:val="E96900"/>
          <w:sz w:val="20"/>
          <w:szCs w:val="20"/>
          <w:shd w:val="clear" w:color="auto" w:fill="F8F8F8"/>
          <w:lang w:bidi="bo-CN"/>
        </w:rPr>
        <w:t>bash</w:t>
      </w:r>
      <w:r w:rsidRPr="00024145">
        <w:rPr>
          <w:rFonts w:ascii="宋体" w:eastAsia="宋体" w:hAnsi="宋体" w:cs="宋体" w:hint="eastAsia"/>
          <w:sz w:val="24"/>
          <w:szCs w:val="24"/>
          <w:lang w:bidi="bo-CN"/>
        </w:rPr>
        <w:t>作为默认</w:t>
      </w:r>
      <w:r w:rsidRPr="00024145">
        <w:rPr>
          <w:rFonts w:ascii="Times New Roman" w:eastAsia="Times New Roman" w:hAnsi="Times New Roman" w:cs="Times New Roman"/>
          <w:sz w:val="24"/>
          <w:szCs w:val="24"/>
          <w:lang w:bidi="bo-CN"/>
        </w:rPr>
        <w:t xml:space="preserve"> shell</w:t>
      </w:r>
      <w:r w:rsidRPr="00024145">
        <w:rPr>
          <w:rFonts w:ascii="宋体" w:eastAsia="宋体" w:hAnsi="宋体" w:cs="宋体" w:hint="eastAsia"/>
          <w:sz w:val="24"/>
          <w:szCs w:val="24"/>
          <w:lang w:bidi="bo-CN"/>
        </w:rPr>
        <w:t>，并且支持色彩和字体样式，同时也激活了外置存储，可以直接访问</w:t>
      </w:r>
      <w:r w:rsidRPr="00024145">
        <w:rPr>
          <w:rFonts w:ascii="Times New Roman" w:eastAsia="Times New Roman" w:hAnsi="Times New Roman" w:cs="Times New Roman"/>
          <w:sz w:val="24"/>
          <w:szCs w:val="24"/>
          <w:lang w:bidi="bo-CN"/>
        </w:rPr>
        <w:t>SD</w:t>
      </w:r>
      <w:r w:rsidRPr="00024145">
        <w:rPr>
          <w:rFonts w:ascii="宋体" w:eastAsia="宋体" w:hAnsi="宋体" w:cs="宋体" w:hint="eastAsia"/>
          <w:sz w:val="24"/>
          <w:szCs w:val="24"/>
          <w:lang w:bidi="bo-CN"/>
        </w:rPr>
        <w:t>卡下的目录。主题默认为</w:t>
      </w:r>
      <w:r w:rsidRPr="00024145">
        <w:rPr>
          <w:rFonts w:ascii="Times New Roman" w:eastAsia="Times New Roman" w:hAnsi="Times New Roman" w:cs="Times New Roman"/>
          <w:sz w:val="24"/>
          <w:szCs w:val="24"/>
          <w:lang w:bidi="bo-CN"/>
        </w:rPr>
        <w:t xml:space="preserve"> agnoster</w:t>
      </w:r>
      <w:r w:rsidRPr="00024145">
        <w:rPr>
          <w:rFonts w:ascii="宋体" w:eastAsia="宋体" w:hAnsi="宋体" w:cs="宋体" w:hint="eastAsia"/>
          <w:sz w:val="24"/>
          <w:szCs w:val="24"/>
          <w:lang w:bidi="bo-CN"/>
        </w:rPr>
        <w:t>，颜色样式默认为</w:t>
      </w:r>
      <w:r w:rsidRPr="00024145">
        <w:rPr>
          <w:rFonts w:ascii="Times New Roman" w:eastAsia="Times New Roman" w:hAnsi="Times New Roman" w:cs="Times New Roman"/>
          <w:sz w:val="24"/>
          <w:szCs w:val="24"/>
          <w:lang w:bidi="bo-CN"/>
        </w:rPr>
        <w:t xml:space="preserve"> Tango</w:t>
      </w:r>
      <w:r w:rsidRPr="00024145">
        <w:rPr>
          <w:rFonts w:ascii="宋体" w:eastAsia="宋体" w:hAnsi="宋体" w:cs="宋体" w:hint="eastAsia"/>
          <w:sz w:val="24"/>
          <w:szCs w:val="24"/>
          <w:lang w:bidi="bo-CN"/>
        </w:rPr>
        <w:t>，字体默认为</w:t>
      </w:r>
      <w:r w:rsidRPr="00024145">
        <w:rPr>
          <w:rFonts w:ascii="Times New Roman" w:eastAsia="Times New Roman" w:hAnsi="Times New Roman" w:cs="Times New Roman"/>
          <w:sz w:val="24"/>
          <w:szCs w:val="24"/>
          <w:lang w:bidi="bo-CN"/>
        </w:rPr>
        <w:t xml:space="preserve"> Ubuntu</w:t>
      </w:r>
      <w:r w:rsidRPr="00024145">
        <w:rPr>
          <w:rFonts w:ascii="宋体" w:eastAsia="宋体" w:hAnsi="宋体" w:cs="宋体"/>
          <w:sz w:val="24"/>
          <w:szCs w:val="24"/>
          <w:lang w:bidi="bo-CN"/>
        </w:rPr>
        <w:t>。</w:t>
      </w:r>
    </w:p>
    <w:p w14:paraId="0955EEA5"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执行下面这个命令确保已经安装好了</w:t>
      </w:r>
      <w:r w:rsidRPr="00024145">
        <w:rPr>
          <w:rFonts w:ascii="Times New Roman" w:eastAsia="Times New Roman" w:hAnsi="Times New Roman" w:cs="Times New Roman"/>
          <w:color w:val="666666"/>
          <w:sz w:val="24"/>
          <w:szCs w:val="24"/>
          <w:lang w:bidi="bo-CN"/>
        </w:rPr>
        <w:t xml:space="preserve"> curl </w:t>
      </w:r>
      <w:r w:rsidRPr="00024145">
        <w:rPr>
          <w:rFonts w:ascii="宋体" w:eastAsia="宋体" w:hAnsi="宋体" w:cs="宋体" w:hint="eastAsia"/>
          <w:color w:val="666666"/>
          <w:sz w:val="24"/>
          <w:szCs w:val="24"/>
          <w:lang w:bidi="bo-CN"/>
        </w:rPr>
        <w:t>命</w:t>
      </w:r>
      <w:r w:rsidRPr="00024145">
        <w:rPr>
          <w:rFonts w:ascii="宋体" w:eastAsia="宋体" w:hAnsi="宋体" w:cs="宋体"/>
          <w:color w:val="666666"/>
          <w:sz w:val="24"/>
          <w:szCs w:val="24"/>
          <w:lang w:bidi="bo-CN"/>
        </w:rPr>
        <w:t>令</w:t>
      </w:r>
    </w:p>
    <w:p w14:paraId="40B0F28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F55F76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sh -c </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00E0E0"/>
          <w:sz w:val="27"/>
          <w:szCs w:val="27"/>
          <w:lang w:bidi="bo-CN"/>
        </w:rPr>
        <w:t>$(curl -fsSL https://github.com/Cabbagec/termux-ohmyzsh/raw/master/install.sh)</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w:t>
      </w:r>
    </w:p>
    <w:p w14:paraId="0001A8C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如果因为不可抗力的原因，出现</w:t>
      </w:r>
      <w:r w:rsidRPr="00024145">
        <w:rPr>
          <w:rFonts w:eastAsia="Times New Roman" w:cs="Consolas"/>
          <w:color w:val="E96900"/>
          <w:sz w:val="20"/>
          <w:szCs w:val="20"/>
          <w:shd w:val="clear" w:color="auto" w:fill="F8F8F8"/>
          <w:lang w:bidi="bo-CN"/>
        </w:rPr>
        <w:t>port 443: Connection refused</w:t>
      </w:r>
      <w:r w:rsidRPr="00024145">
        <w:rPr>
          <w:rFonts w:ascii="宋体" w:eastAsia="宋体" w:hAnsi="宋体" w:cs="宋体" w:hint="eastAsia"/>
          <w:sz w:val="24"/>
          <w:szCs w:val="24"/>
          <w:lang w:bidi="bo-CN"/>
        </w:rPr>
        <w:t>网络超时的情况，那么执行下面国光迁移到国内的地址的命令即可</w:t>
      </w:r>
      <w:r w:rsidRPr="00024145">
        <w:rPr>
          <w:rFonts w:ascii="宋体" w:eastAsia="宋体" w:hAnsi="宋体" w:cs="宋体"/>
          <w:sz w:val="24"/>
          <w:szCs w:val="24"/>
          <w:lang w:bidi="bo-CN"/>
        </w:rPr>
        <w:t>：</w:t>
      </w:r>
    </w:p>
    <w:p w14:paraId="5AB58DA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207F69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sh -c </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00E0E0"/>
          <w:sz w:val="27"/>
          <w:szCs w:val="27"/>
          <w:lang w:bidi="bo-CN"/>
        </w:rPr>
        <w:t>$(curl -fsSL https://html.sqlsec.com/termux-install.sh)</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w:t>
      </w:r>
    </w:p>
    <w:p w14:paraId="068BEC0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Android6.0 </w:t>
      </w:r>
      <w:r w:rsidRPr="00024145">
        <w:rPr>
          <w:rFonts w:ascii="宋体" w:eastAsia="宋体" w:hAnsi="宋体" w:cs="宋体" w:hint="eastAsia"/>
          <w:sz w:val="24"/>
          <w:szCs w:val="24"/>
          <w:lang w:bidi="bo-CN"/>
        </w:rPr>
        <w:t>以上会弹框确认是否授权访问文件</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点击</w:t>
      </w:r>
      <w:r w:rsidRPr="00024145">
        <w:rPr>
          <w:rFonts w:ascii="微软雅黑" w:eastAsia="微软雅黑" w:hAnsi="微软雅黑" w:cs="微软雅黑" w:hint="eastAsia"/>
          <w:color w:val="E96900"/>
          <w:sz w:val="20"/>
          <w:szCs w:val="20"/>
          <w:shd w:val="clear" w:color="auto" w:fill="F8F8F8"/>
          <w:lang w:bidi="bo-CN"/>
        </w:rPr>
        <w:t>始终允许</w:t>
      </w:r>
      <w:r w:rsidRPr="00024145">
        <w:rPr>
          <w:rFonts w:ascii="宋体" w:eastAsia="宋体" w:hAnsi="宋体" w:cs="宋体" w:hint="eastAsia"/>
          <w:sz w:val="24"/>
          <w:szCs w:val="24"/>
          <w:lang w:bidi="bo-CN"/>
        </w:rPr>
        <w:t>授权后</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可以方便的访问</w:t>
      </w:r>
      <w:r w:rsidRPr="00024145">
        <w:rPr>
          <w:rFonts w:ascii="Times New Roman" w:eastAsia="Times New Roman" w:hAnsi="Times New Roman" w:cs="Times New Roman"/>
          <w:sz w:val="24"/>
          <w:szCs w:val="24"/>
          <w:lang w:bidi="bo-CN"/>
        </w:rPr>
        <w:t>SD</w:t>
      </w:r>
      <w:r w:rsidRPr="00024145">
        <w:rPr>
          <w:rFonts w:ascii="宋体" w:eastAsia="宋体" w:hAnsi="宋体" w:cs="宋体" w:hint="eastAsia"/>
          <w:sz w:val="24"/>
          <w:szCs w:val="24"/>
          <w:lang w:bidi="bo-CN"/>
        </w:rPr>
        <w:t>卡文件</w:t>
      </w:r>
      <w:r w:rsidRPr="00024145">
        <w:rPr>
          <w:rFonts w:ascii="宋体" w:eastAsia="宋体" w:hAnsi="宋体" w:cs="宋体"/>
          <w:sz w:val="24"/>
          <w:szCs w:val="24"/>
          <w:lang w:bidi="bo-CN"/>
        </w:rPr>
        <w:t>。</w:t>
      </w:r>
    </w:p>
    <w:p w14:paraId="40EA94F9" w14:textId="28AD0B1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0A29BE9" wp14:editId="5E20BAD9">
            <wp:extent cx="6645910" cy="3920490"/>
            <wp:effectExtent l="0" t="0" r="2540" b="3810"/>
            <wp:docPr id="137" name="Picture 137" descr="https://image.3001.net/images/20200418/1587207468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3001.net/images/20200418/158720746817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0261E96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手机</w:t>
      </w:r>
      <w:r w:rsidRPr="00024145">
        <w:rPr>
          <w:rFonts w:ascii="Times New Roman" w:eastAsia="Times New Roman" w:hAnsi="Times New Roman" w:cs="Times New Roman"/>
          <w:sz w:val="24"/>
          <w:szCs w:val="24"/>
          <w:lang w:bidi="bo-CN"/>
        </w:rPr>
        <w:t xml:space="preserve"> App </w:t>
      </w:r>
      <w:r w:rsidRPr="00024145">
        <w:rPr>
          <w:rFonts w:ascii="宋体" w:eastAsia="宋体" w:hAnsi="宋体" w:cs="宋体" w:hint="eastAsia"/>
          <w:sz w:val="24"/>
          <w:szCs w:val="24"/>
          <w:lang w:bidi="bo-CN"/>
        </w:rPr>
        <w:t>默认只能访问自己的数据，如果要访问手机的存储，需要请求权限，如果你刚刚不小心点了拒绝的话，那么可以执行以下命令来重新获取访问权限</w:t>
      </w:r>
      <w:r w:rsidRPr="00024145">
        <w:rPr>
          <w:rFonts w:ascii="Times New Roman" w:eastAsia="Times New Roman" w:hAnsi="Times New Roman" w:cs="Times New Roman"/>
          <w:sz w:val="24"/>
          <w:szCs w:val="24"/>
          <w:lang w:bidi="bo-CN"/>
        </w:rPr>
        <w:t>:</w:t>
      </w:r>
    </w:p>
    <w:p w14:paraId="014477A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AAFFE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termux-setup-storage</w:t>
      </w:r>
    </w:p>
    <w:p w14:paraId="0CC20B2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脚本允许后先后有如下两个选项</w:t>
      </w:r>
      <w:r w:rsidRPr="00024145">
        <w:rPr>
          <w:rFonts w:ascii="Times New Roman" w:eastAsia="Times New Roman" w:hAnsi="Times New Roman" w:cs="Times New Roman"/>
          <w:sz w:val="24"/>
          <w:szCs w:val="24"/>
          <w:lang w:bidi="bo-CN"/>
        </w:rPr>
        <w:t>:</w:t>
      </w:r>
    </w:p>
    <w:p w14:paraId="0B33459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9018A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Enter a number, leave blank to not to change: 14</w:t>
      </w:r>
    </w:p>
    <w:p w14:paraId="5B3C3EA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Enter a number, leave blank to not to change: 6</w:t>
      </w:r>
    </w:p>
    <w:p w14:paraId="313B82B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分别选择</w:t>
      </w:r>
      <w:r w:rsidRPr="00024145">
        <w:rPr>
          <w:rFonts w:ascii="微软雅黑" w:eastAsia="微软雅黑" w:hAnsi="微软雅黑" w:cs="微软雅黑" w:hint="eastAsia"/>
          <w:color w:val="E96900"/>
          <w:sz w:val="20"/>
          <w:szCs w:val="20"/>
          <w:shd w:val="clear" w:color="auto" w:fill="F8F8F8"/>
          <w:lang w:bidi="bo-CN"/>
        </w:rPr>
        <w:t>色彩样式</w:t>
      </w:r>
      <w:r w:rsidRPr="00024145">
        <w:rPr>
          <w:rFonts w:ascii="宋体" w:eastAsia="宋体" w:hAnsi="宋体" w:cs="宋体" w:hint="eastAsia"/>
          <w:sz w:val="24"/>
          <w:szCs w:val="24"/>
          <w:lang w:bidi="bo-CN"/>
        </w:rPr>
        <w:t>和</w:t>
      </w:r>
      <w:r w:rsidRPr="00024145">
        <w:rPr>
          <w:rFonts w:ascii="微软雅黑" w:eastAsia="微软雅黑" w:hAnsi="微软雅黑" w:cs="微软雅黑" w:hint="eastAsia"/>
          <w:color w:val="E96900"/>
          <w:sz w:val="20"/>
          <w:szCs w:val="20"/>
          <w:shd w:val="clear" w:color="auto" w:fill="F8F8F8"/>
          <w:lang w:bidi="bo-CN"/>
        </w:rPr>
        <w:t>字体样式</w:t>
      </w:r>
      <w:r w:rsidRPr="00024145">
        <w:rPr>
          <w:rFonts w:ascii="宋体" w:eastAsia="宋体" w:hAnsi="宋体" w:cs="宋体" w:hint="eastAsia"/>
          <w:sz w:val="24"/>
          <w:szCs w:val="24"/>
          <w:lang w:bidi="bo-CN"/>
        </w:rPr>
        <w:t>，重启</w:t>
      </w:r>
      <w:r w:rsidRPr="00024145">
        <w:rPr>
          <w:rFonts w:ascii="Times New Roman" w:eastAsia="Times New Roman" w:hAnsi="Times New Roman" w:cs="Times New Roman"/>
          <w:sz w:val="24"/>
          <w:szCs w:val="24"/>
          <w:lang w:bidi="bo-CN"/>
        </w:rPr>
        <w:t>Termux app</w:t>
      </w:r>
      <w:r w:rsidRPr="00024145">
        <w:rPr>
          <w:rFonts w:ascii="宋体" w:eastAsia="宋体" w:hAnsi="宋体" w:cs="宋体" w:hint="eastAsia"/>
          <w:sz w:val="24"/>
          <w:szCs w:val="24"/>
          <w:lang w:bidi="bo-CN"/>
        </w:rPr>
        <w:t>后生效配置。不满意刚刚的效果，想要继续更改配色方案的话，可以根据下面命令来更改对应的色彩配色方案</w:t>
      </w:r>
      <w:r w:rsidRPr="00024145">
        <w:rPr>
          <w:rFonts w:ascii="宋体" w:eastAsia="宋体" w:hAnsi="宋体" w:cs="宋体"/>
          <w:sz w:val="24"/>
          <w:szCs w:val="24"/>
          <w:lang w:bidi="bo-CN"/>
        </w:rPr>
        <w:t>：</w:t>
      </w:r>
    </w:p>
    <w:p w14:paraId="5312E40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设置色彩样式</w:t>
      </w:r>
      <w:r w:rsidRPr="00024145">
        <w:rPr>
          <w:rFonts w:ascii="宋体" w:eastAsia="宋体" w:hAnsi="宋体" w:cs="宋体"/>
          <w:sz w:val="24"/>
          <w:szCs w:val="24"/>
          <w:lang w:bidi="bo-CN"/>
        </w:rPr>
        <w:t>：</w:t>
      </w:r>
    </w:p>
    <w:p w14:paraId="16C38F5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输入</w:t>
      </w:r>
      <w:r w:rsidRPr="00024145">
        <w:rPr>
          <w:rFonts w:eastAsia="Times New Roman" w:cs="Consolas"/>
          <w:color w:val="E96900"/>
          <w:sz w:val="20"/>
          <w:szCs w:val="20"/>
          <w:shd w:val="clear" w:color="auto" w:fill="F8F8F8"/>
          <w:lang w:bidi="bo-CN"/>
        </w:rPr>
        <w:t>chcolor</w:t>
      </w:r>
      <w:r w:rsidRPr="00024145">
        <w:rPr>
          <w:rFonts w:ascii="宋体" w:eastAsia="宋体" w:hAnsi="宋体" w:cs="宋体" w:hint="eastAsia"/>
          <w:sz w:val="24"/>
          <w:szCs w:val="24"/>
          <w:lang w:bidi="bo-CN"/>
        </w:rPr>
        <w:t>命令更换色彩样式，或者：</w:t>
      </w:r>
      <w:r w:rsidRPr="00024145">
        <w:rPr>
          <w:rFonts w:eastAsia="Times New Roman" w:cs="Consolas"/>
          <w:color w:val="E96900"/>
          <w:sz w:val="20"/>
          <w:szCs w:val="20"/>
          <w:shd w:val="clear" w:color="auto" w:fill="F8F8F8"/>
          <w:lang w:bidi="bo-CN"/>
        </w:rPr>
        <w:t>~/.termux/colors.sh</w:t>
      </w:r>
      <w:r w:rsidRPr="00024145">
        <w:rPr>
          <w:rFonts w:ascii="宋体" w:eastAsia="宋体" w:hAnsi="宋体" w:cs="宋体" w:hint="eastAsia"/>
          <w:sz w:val="24"/>
          <w:szCs w:val="24"/>
          <w:lang w:bidi="bo-CN"/>
        </w:rPr>
        <w:t>命</w:t>
      </w:r>
      <w:r w:rsidRPr="00024145">
        <w:rPr>
          <w:rFonts w:ascii="宋体" w:eastAsia="宋体" w:hAnsi="宋体" w:cs="宋体"/>
          <w:sz w:val="24"/>
          <w:szCs w:val="24"/>
          <w:lang w:bidi="bo-CN"/>
        </w:rPr>
        <w:t>令</w:t>
      </w:r>
    </w:p>
    <w:p w14:paraId="675E63B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设置字</w:t>
      </w:r>
      <w:r w:rsidRPr="00024145">
        <w:rPr>
          <w:rFonts w:ascii="宋体" w:eastAsia="宋体" w:hAnsi="宋体" w:cs="宋体"/>
          <w:b/>
          <w:bCs/>
          <w:sz w:val="24"/>
          <w:szCs w:val="24"/>
          <w:lang w:bidi="bo-CN"/>
        </w:rPr>
        <w:t>体</w:t>
      </w:r>
    </w:p>
    <w:p w14:paraId="2B24CB1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运行</w:t>
      </w:r>
      <w:r w:rsidRPr="00024145">
        <w:rPr>
          <w:rFonts w:eastAsia="Times New Roman" w:cs="Consolas"/>
          <w:color w:val="E96900"/>
          <w:sz w:val="20"/>
          <w:szCs w:val="20"/>
          <w:shd w:val="clear" w:color="auto" w:fill="F8F8F8"/>
          <w:lang w:bidi="bo-CN"/>
        </w:rPr>
        <w:t>chfont</w:t>
      </w:r>
      <w:r w:rsidRPr="00024145">
        <w:rPr>
          <w:rFonts w:ascii="宋体" w:eastAsia="宋体" w:hAnsi="宋体" w:cs="宋体" w:hint="eastAsia"/>
          <w:sz w:val="24"/>
          <w:szCs w:val="24"/>
          <w:lang w:bidi="bo-CN"/>
        </w:rPr>
        <w:t>更换字体，或者：</w:t>
      </w:r>
      <w:r w:rsidRPr="00024145">
        <w:rPr>
          <w:rFonts w:eastAsia="Times New Roman" w:cs="Consolas"/>
          <w:color w:val="E96900"/>
          <w:sz w:val="20"/>
          <w:szCs w:val="20"/>
          <w:shd w:val="clear" w:color="auto" w:fill="F8F8F8"/>
          <w:lang w:bidi="bo-CN"/>
        </w:rPr>
        <w:t>~/.termux/fonts.sh</w:t>
      </w:r>
      <w:r w:rsidRPr="00024145">
        <w:rPr>
          <w:rFonts w:ascii="宋体" w:eastAsia="宋体" w:hAnsi="宋体" w:cs="宋体" w:hint="eastAsia"/>
          <w:sz w:val="24"/>
          <w:szCs w:val="24"/>
          <w:lang w:bidi="bo-CN"/>
        </w:rPr>
        <w:t>命</w:t>
      </w:r>
      <w:r w:rsidRPr="00024145">
        <w:rPr>
          <w:rFonts w:ascii="宋体" w:eastAsia="宋体" w:hAnsi="宋体" w:cs="宋体"/>
          <w:sz w:val="24"/>
          <w:szCs w:val="24"/>
          <w:lang w:bidi="bo-CN"/>
        </w:rPr>
        <w:t>令</w:t>
      </w:r>
    </w:p>
    <w:p w14:paraId="3D8FCFC7"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创建目录软连</w:t>
      </w:r>
      <w:r w:rsidRPr="00024145">
        <w:rPr>
          <w:rFonts w:ascii="宋体" w:eastAsia="宋体" w:hAnsi="宋体" w:cs="宋体"/>
          <w:b/>
          <w:bCs/>
          <w:sz w:val="36"/>
          <w:szCs w:val="36"/>
          <w:lang w:bidi="bo-CN"/>
        </w:rPr>
        <w:t>接</w:t>
      </w:r>
    </w:p>
    <w:p w14:paraId="5122D56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执行过上面的一键配置脚本后，并且授予</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文件访问权限的话，会在家目录生成</w:t>
      </w:r>
      <w:r w:rsidRPr="00024145">
        <w:rPr>
          <w:rFonts w:eastAsia="Times New Roman" w:cs="Consolas"/>
          <w:color w:val="E96900"/>
          <w:sz w:val="20"/>
          <w:szCs w:val="20"/>
          <w:shd w:val="clear" w:color="auto" w:fill="F8F8F8"/>
          <w:lang w:bidi="bo-CN"/>
        </w:rPr>
        <w:t>storage</w:t>
      </w:r>
      <w:r w:rsidRPr="00024145">
        <w:rPr>
          <w:rFonts w:ascii="宋体" w:eastAsia="宋体" w:hAnsi="宋体" w:cs="宋体" w:hint="eastAsia"/>
          <w:sz w:val="24"/>
          <w:szCs w:val="24"/>
          <w:lang w:bidi="bo-CN"/>
        </w:rPr>
        <w:t>目录，并且生成若干目录，软连接都指向外置存储卡的相应目录</w:t>
      </w:r>
      <w:r w:rsidRPr="00024145">
        <w:rPr>
          <w:rFonts w:ascii="Times New Roman" w:eastAsia="Times New Roman" w:hAnsi="Times New Roman" w:cs="Times New Roman"/>
          <w:sz w:val="24"/>
          <w:szCs w:val="24"/>
          <w:lang w:bidi="bo-CN"/>
        </w:rPr>
        <w:t>:</w:t>
      </w:r>
    </w:p>
    <w:p w14:paraId="40613DD6" w14:textId="72DB359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94422FF" wp14:editId="1485FA2C">
            <wp:extent cx="6645910" cy="4370705"/>
            <wp:effectExtent l="0" t="0" r="2540" b="0"/>
            <wp:docPr id="136" name="Picture 136" descr="https://image.3001.net/images/20200418/158720835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3001.net/images/20200418/158720835238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4370705"/>
                    </a:xfrm>
                    <a:prstGeom prst="rect">
                      <a:avLst/>
                    </a:prstGeom>
                    <a:noFill/>
                    <a:ln>
                      <a:noFill/>
                    </a:ln>
                  </pic:spPr>
                </pic:pic>
              </a:graphicData>
            </a:graphic>
          </wp:inline>
        </w:drawing>
      </w:r>
    </w:p>
    <w:p w14:paraId="6D8E12C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创建</w:t>
      </w:r>
      <w:r w:rsidRPr="00024145">
        <w:rPr>
          <w:rFonts w:ascii="Times New Roman" w:eastAsia="Times New Roman" w:hAnsi="Times New Roman" w:cs="Times New Roman"/>
          <w:b/>
          <w:bCs/>
          <w:sz w:val="24"/>
          <w:szCs w:val="24"/>
          <w:lang w:bidi="bo-CN"/>
        </w:rPr>
        <w:t>QQ</w:t>
      </w:r>
      <w:r w:rsidRPr="00024145">
        <w:rPr>
          <w:rFonts w:ascii="宋体" w:eastAsia="宋体" w:hAnsi="宋体" w:cs="宋体" w:hint="eastAsia"/>
          <w:b/>
          <w:bCs/>
          <w:sz w:val="24"/>
          <w:szCs w:val="24"/>
          <w:lang w:bidi="bo-CN"/>
        </w:rPr>
        <w:t>文件夹软连</w:t>
      </w:r>
      <w:r w:rsidRPr="00024145">
        <w:rPr>
          <w:rFonts w:ascii="宋体" w:eastAsia="宋体" w:hAnsi="宋体" w:cs="宋体"/>
          <w:b/>
          <w:bCs/>
          <w:sz w:val="24"/>
          <w:szCs w:val="24"/>
          <w:lang w:bidi="bo-CN"/>
        </w:rPr>
        <w:t>接</w:t>
      </w:r>
    </w:p>
    <w:p w14:paraId="7E736CE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手机上一般经常使用手机</w:t>
      </w:r>
      <w:r w:rsidRPr="00024145">
        <w:rPr>
          <w:rFonts w:ascii="Times New Roman" w:eastAsia="Times New Roman" w:hAnsi="Times New Roman" w:cs="Times New Roman"/>
          <w:sz w:val="24"/>
          <w:szCs w:val="24"/>
          <w:lang w:bidi="bo-CN"/>
        </w:rPr>
        <w:t>QQ</w:t>
      </w:r>
      <w:r w:rsidRPr="00024145">
        <w:rPr>
          <w:rFonts w:ascii="宋体" w:eastAsia="宋体" w:hAnsi="宋体" w:cs="宋体" w:hint="eastAsia"/>
          <w:sz w:val="24"/>
          <w:szCs w:val="24"/>
          <w:lang w:bidi="bo-CN"/>
        </w:rPr>
        <w:t>来接收文件</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这里为了方便文件传输</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直接在</w:t>
      </w:r>
      <w:r w:rsidRPr="00024145">
        <w:rPr>
          <w:rFonts w:eastAsia="Times New Roman" w:cs="Consolas"/>
          <w:color w:val="E96900"/>
          <w:sz w:val="20"/>
          <w:szCs w:val="20"/>
          <w:shd w:val="clear" w:color="auto" w:fill="F8F8F8"/>
          <w:lang w:bidi="bo-CN"/>
        </w:rPr>
        <w:t>storage</w:t>
      </w:r>
      <w:r w:rsidRPr="00024145">
        <w:rPr>
          <w:rFonts w:ascii="宋体" w:eastAsia="宋体" w:hAnsi="宋体" w:cs="宋体" w:hint="eastAsia"/>
          <w:sz w:val="24"/>
          <w:szCs w:val="24"/>
          <w:lang w:bidi="bo-CN"/>
        </w:rPr>
        <w:t>目录下创建软链接</w:t>
      </w:r>
      <w:r w:rsidRPr="00024145">
        <w:rPr>
          <w:rFonts w:ascii="Times New Roman" w:eastAsia="Times New Roman" w:hAnsi="Times New Roman" w:cs="Times New Roman"/>
          <w:sz w:val="24"/>
          <w:szCs w:val="24"/>
          <w:lang w:bidi="bo-CN"/>
        </w:rPr>
        <w:t>.</w:t>
      </w:r>
      <w:r w:rsidRPr="00024145">
        <w:rPr>
          <w:rFonts w:ascii="Times New Roman" w:eastAsia="Times New Roman" w:hAnsi="Times New Roman" w:cs="Times New Roman"/>
          <w:sz w:val="24"/>
          <w:szCs w:val="24"/>
          <w:lang w:bidi="bo-CN"/>
        </w:rPr>
        <w:br/>
      </w:r>
      <w:r w:rsidRPr="00024145">
        <w:rPr>
          <w:rFonts w:ascii="Times New Roman" w:eastAsia="Times New Roman" w:hAnsi="Times New Roman" w:cs="Times New Roman"/>
          <w:b/>
          <w:bCs/>
          <w:sz w:val="24"/>
          <w:szCs w:val="24"/>
          <w:lang w:bidi="bo-CN"/>
        </w:rPr>
        <w:t>QQ</w:t>
      </w:r>
    </w:p>
    <w:p w14:paraId="2D25C9A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DB5457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ln</w:t>
      </w:r>
      <w:r w:rsidRPr="00024145">
        <w:rPr>
          <w:rFonts w:ascii="Courier New" w:eastAsia="Times New Roman" w:hAnsi="Courier New" w:cs="Courier New"/>
          <w:color w:val="F8F8F2"/>
          <w:sz w:val="27"/>
          <w:szCs w:val="27"/>
          <w:lang w:bidi="bo-CN"/>
        </w:rPr>
        <w:t xml:space="preserve"> -s /data/data/com.termux/files/home/storage/shared/tencent/QQfile_recv QQ</w:t>
      </w:r>
    </w:p>
    <w:p w14:paraId="4E36922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TIM</w:t>
      </w:r>
    </w:p>
    <w:p w14:paraId="1E91337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371160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ln</w:t>
      </w:r>
      <w:r w:rsidRPr="00024145">
        <w:rPr>
          <w:rFonts w:ascii="Courier New" w:eastAsia="Times New Roman" w:hAnsi="Courier New" w:cs="Courier New"/>
          <w:color w:val="F8F8F2"/>
          <w:sz w:val="27"/>
          <w:szCs w:val="27"/>
          <w:lang w:bidi="bo-CN"/>
        </w:rPr>
        <w:t xml:space="preserve"> -s /data/data/com.termux/files/home/storage/shared/tencent/TIMfile_recv TIM</w:t>
      </w:r>
    </w:p>
    <w:p w14:paraId="6466FFA7" w14:textId="51AB92D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35FF5E7D" wp14:editId="329678F8">
            <wp:extent cx="6645910" cy="1905635"/>
            <wp:effectExtent l="0" t="0" r="2540" b="0"/>
            <wp:docPr id="135" name="Picture 135" descr="https://image.3001.net/images/20200418/1587208583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3001.net/images/20200418/15872085834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1905635"/>
                    </a:xfrm>
                    <a:prstGeom prst="rect">
                      <a:avLst/>
                    </a:prstGeom>
                    <a:noFill/>
                    <a:ln>
                      <a:noFill/>
                    </a:ln>
                  </pic:spPr>
                </pic:pic>
              </a:graphicData>
            </a:graphic>
          </wp:inline>
        </w:drawing>
      </w:r>
    </w:p>
    <w:p w14:paraId="5E6AA63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这样可以直接在</w:t>
      </w:r>
      <w:r w:rsidRPr="00024145">
        <w:rPr>
          <w:rFonts w:eastAsia="Times New Roman" w:cs="Consolas"/>
          <w:color w:val="E96900"/>
          <w:sz w:val="20"/>
          <w:szCs w:val="20"/>
          <w:shd w:val="clear" w:color="auto" w:fill="F8F8F8"/>
          <w:lang w:bidi="bo-CN"/>
        </w:rPr>
        <w:t>home</w:t>
      </w:r>
      <w:r w:rsidRPr="00024145">
        <w:rPr>
          <w:rFonts w:ascii="宋体" w:eastAsia="宋体" w:hAnsi="宋体" w:cs="宋体" w:hint="eastAsia"/>
          <w:sz w:val="24"/>
          <w:szCs w:val="24"/>
          <w:lang w:bidi="bo-CN"/>
        </w:rPr>
        <w:t>目录下去访问</w:t>
      </w:r>
      <w:r w:rsidRPr="00024145">
        <w:rPr>
          <w:rFonts w:ascii="Times New Roman" w:eastAsia="Times New Roman" w:hAnsi="Times New Roman" w:cs="Times New Roman"/>
          <w:sz w:val="24"/>
          <w:szCs w:val="24"/>
          <w:lang w:bidi="bo-CN"/>
        </w:rPr>
        <w:t>QQ</w:t>
      </w:r>
      <w:r w:rsidRPr="00024145">
        <w:rPr>
          <w:rFonts w:ascii="宋体" w:eastAsia="宋体" w:hAnsi="宋体" w:cs="宋体" w:hint="eastAsia"/>
          <w:sz w:val="24"/>
          <w:szCs w:val="24"/>
          <w:lang w:bidi="bo-CN"/>
        </w:rPr>
        <w:t>文件夹，大大提升了工作效率</w:t>
      </w:r>
      <w:r w:rsidRPr="00024145">
        <w:rPr>
          <w:rFonts w:ascii="宋体" w:eastAsia="宋体" w:hAnsi="宋体" w:cs="宋体"/>
          <w:sz w:val="24"/>
          <w:szCs w:val="24"/>
          <w:lang w:bidi="bo-CN"/>
        </w:rPr>
        <w:t>。</w:t>
      </w:r>
    </w:p>
    <w:p w14:paraId="3C76C80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定制常用按</w:t>
      </w:r>
      <w:r w:rsidRPr="00024145">
        <w:rPr>
          <w:rFonts w:ascii="宋体" w:eastAsia="宋体" w:hAnsi="宋体" w:cs="宋体"/>
          <w:b/>
          <w:bCs/>
          <w:sz w:val="36"/>
          <w:szCs w:val="36"/>
          <w:lang w:bidi="bo-CN"/>
        </w:rPr>
        <w:t>键</w:t>
      </w:r>
    </w:p>
    <w:p w14:paraId="33E44B5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w:t>
      </w:r>
      <w:r w:rsidRPr="00024145">
        <w:rPr>
          <w:rFonts w:ascii="Times New Roman" w:eastAsia="Times New Roman" w:hAnsi="Times New Roman" w:cs="Times New Roman"/>
          <w:sz w:val="24"/>
          <w:szCs w:val="24"/>
          <w:lang w:bidi="bo-CN"/>
        </w:rPr>
        <w:t xml:space="preserve"> Termux v0.66 </w:t>
      </w:r>
      <w:r w:rsidRPr="00024145">
        <w:rPr>
          <w:rFonts w:ascii="宋体" w:eastAsia="宋体" w:hAnsi="宋体" w:cs="宋体" w:hint="eastAsia"/>
          <w:sz w:val="24"/>
          <w:szCs w:val="24"/>
          <w:lang w:bidi="bo-CN"/>
        </w:rPr>
        <w:t>的版本之后我们可以通过</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~/.termux/termux.properties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文件来定制我们的常用功能按键，默认是不存在这个文件的，我们得自己配置创建一下这个文件</w:t>
      </w:r>
      <w:r w:rsidRPr="00024145">
        <w:rPr>
          <w:rFonts w:ascii="宋体" w:eastAsia="宋体" w:hAnsi="宋体" w:cs="宋体"/>
          <w:sz w:val="24"/>
          <w:szCs w:val="24"/>
          <w:lang w:bidi="bo-CN"/>
        </w:rPr>
        <w:t>。</w:t>
      </w:r>
    </w:p>
    <w:p w14:paraId="582A6B0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下面做尝试简单配置一下这个文件</w:t>
      </w:r>
      <w:r w:rsidRPr="00024145">
        <w:rPr>
          <w:rFonts w:ascii="Times New Roman" w:eastAsia="Times New Roman" w:hAnsi="Times New Roman" w:cs="Times New Roman"/>
          <w:sz w:val="24"/>
          <w:szCs w:val="24"/>
          <w:lang w:bidi="bo-CN"/>
        </w:rPr>
        <w:t>:</w:t>
      </w:r>
    </w:p>
    <w:p w14:paraId="6E587DA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3DA2E0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新建并编辑配置文件</w:t>
      </w:r>
    </w:p>
    <w:p w14:paraId="7425078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vim ~/.termux/termux.properties</w:t>
      </w:r>
    </w:p>
    <w:p w14:paraId="4B9EB45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内容为</w:t>
      </w:r>
      <w:r w:rsidRPr="00024145">
        <w:rPr>
          <w:rFonts w:ascii="宋体" w:eastAsia="宋体" w:hAnsi="宋体" w:cs="宋体"/>
          <w:sz w:val="24"/>
          <w:szCs w:val="24"/>
          <w:lang w:bidi="bo-CN"/>
        </w:rPr>
        <w:t>：</w:t>
      </w:r>
    </w:p>
    <w:p w14:paraId="22792F7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E1EDB7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extra-keys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p>
    <w:p w14:paraId="20D672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'ESC'</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'HOME'</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'UP'</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'END'</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'PGUP'</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'DEL'</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w:t>
      </w:r>
    </w:p>
    <w:p w14:paraId="5DEE6FF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'TAB'</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'CTRL'</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'ALT'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'LEFT'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'DOWN'</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'RIGHT'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'PGDN'</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'BKSP'</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p>
    <w:p w14:paraId="1F494AB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59C32F7B"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如果无法创建这个文件，那么得首先新建一下这个目录</w:t>
      </w:r>
      <w:r w:rsidRPr="00024145">
        <w:rPr>
          <w:rFonts w:ascii="Times New Roman" w:eastAsia="Times New Roman" w:hAnsi="Times New Roman" w:cs="Times New Roman"/>
          <w:color w:val="666666"/>
          <w:sz w:val="24"/>
          <w:szCs w:val="24"/>
          <w:lang w:bidi="bo-CN"/>
        </w:rPr>
        <w:t xml:space="preserve"> mkdir ~/.termux</w:t>
      </w:r>
    </w:p>
    <w:p w14:paraId="300170F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修改完成保存文件后，重启</w:t>
      </w:r>
      <w:r w:rsidRPr="00024145">
        <w:rPr>
          <w:rFonts w:ascii="Times New Roman" w:eastAsia="Times New Roman" w:hAnsi="Times New Roman" w:cs="Times New Roman"/>
          <w:sz w:val="24"/>
          <w:szCs w:val="24"/>
          <w:lang w:bidi="bo-CN"/>
        </w:rPr>
        <w:t xml:space="preserve"> Termux app</w:t>
      </w:r>
      <w:r w:rsidRPr="00024145">
        <w:rPr>
          <w:rFonts w:ascii="宋体" w:eastAsia="宋体" w:hAnsi="宋体" w:cs="宋体" w:hint="eastAsia"/>
          <w:sz w:val="24"/>
          <w:szCs w:val="24"/>
          <w:lang w:bidi="bo-CN"/>
        </w:rPr>
        <w:t>生效配置</w:t>
      </w:r>
      <w:r w:rsidRPr="00024145">
        <w:rPr>
          <w:rFonts w:ascii="宋体" w:eastAsia="宋体" w:hAnsi="宋体" w:cs="宋体"/>
          <w:sz w:val="24"/>
          <w:szCs w:val="24"/>
          <w:lang w:bidi="bo-CN"/>
        </w:rPr>
        <w:t>：</w:t>
      </w:r>
    </w:p>
    <w:p w14:paraId="4257105D" w14:textId="51F9565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0D8B0B0" wp14:editId="3E515A13">
            <wp:extent cx="6645910" cy="3439795"/>
            <wp:effectExtent l="0" t="0" r="2540" b="8255"/>
            <wp:docPr id="134" name="Picture 134" descr="https://image.3001.net/images/20200420/15873594933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3001.net/images/20200420/1587359493377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p>
    <w:p w14:paraId="211BA3D1" w14:textId="77777777" w:rsidR="00024145" w:rsidRPr="00024145" w:rsidRDefault="00024145" w:rsidP="00024145">
      <w:pPr>
        <w:widowControl/>
        <w:shd w:val="clear" w:color="auto" w:fill="FFFFFF"/>
        <w:spacing w:before="3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可以直接输入特殊的字符串，例如上面的例子中的</w:t>
      </w:r>
      <w:r w:rsidRPr="00024145">
        <w:rPr>
          <w:rFonts w:eastAsia="Times New Roman" w:cs="Consolas"/>
          <w:color w:val="E96900"/>
          <w:sz w:val="20"/>
          <w:szCs w:val="20"/>
          <w:shd w:val="clear" w:color="auto" w:fill="F8F8F8"/>
          <w:lang w:bidi="bo-CN"/>
        </w:rPr>
        <w:t>|</w:t>
      </w:r>
      <w:r w:rsidRPr="00024145">
        <w:rPr>
          <w:rFonts w:ascii="宋体" w:eastAsia="宋体" w:hAnsi="宋体" w:cs="宋体" w:hint="eastAsia"/>
          <w:sz w:val="24"/>
          <w:szCs w:val="24"/>
          <w:lang w:bidi="bo-CN"/>
        </w:rPr>
        <w:t>就是一个字符串，此外</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还有封装了一些特殊按键，入上面例子中的</w:t>
      </w:r>
      <w:r w:rsidRPr="00024145">
        <w:rPr>
          <w:rFonts w:eastAsia="Times New Roman" w:cs="Consolas"/>
          <w:color w:val="E96900"/>
          <w:sz w:val="20"/>
          <w:szCs w:val="20"/>
          <w:shd w:val="clear" w:color="auto" w:fill="F8F8F8"/>
          <w:lang w:bidi="bo-CN"/>
        </w:rPr>
        <w:t>ESC</w:t>
      </w:r>
      <w:r w:rsidRPr="00024145">
        <w:rPr>
          <w:rFonts w:ascii="宋体" w:eastAsia="宋体" w:hAnsi="宋体" w:cs="宋体" w:hint="eastAsia"/>
          <w:sz w:val="24"/>
          <w:szCs w:val="24"/>
          <w:lang w:bidi="bo-CN"/>
        </w:rPr>
        <w:t>就是</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自带的按键，完整的特殊按键表如下</w:t>
      </w:r>
      <w:r w:rsidRPr="00024145">
        <w:rPr>
          <w:rFonts w:ascii="宋体" w:eastAsia="宋体" w:hAnsi="宋体" w:cs="宋体"/>
          <w:sz w:val="24"/>
          <w:szCs w:val="24"/>
          <w:lang w:bidi="bo-CN"/>
        </w:rPr>
        <w:t>：</w:t>
      </w:r>
    </w:p>
    <w:tbl>
      <w:tblPr>
        <w:tblW w:w="11820" w:type="dxa"/>
        <w:tblBorders>
          <w:top w:val="single" w:sz="6" w:space="0" w:color="DFE2E5"/>
          <w:left w:val="single" w:sz="6" w:space="0" w:color="DFE2E5"/>
          <w:bottom w:val="single" w:sz="6" w:space="0" w:color="DFE2E5"/>
          <w:right w:val="single" w:sz="6" w:space="0" w:color="DFE2E5"/>
        </w:tblBorders>
        <w:tblCellMar>
          <w:top w:w="180" w:type="dxa"/>
          <w:left w:w="195" w:type="dxa"/>
          <w:bottom w:w="180" w:type="dxa"/>
          <w:right w:w="195" w:type="dxa"/>
        </w:tblCellMar>
        <w:tblLook w:val="04A0" w:firstRow="1" w:lastRow="0" w:firstColumn="1" w:lastColumn="0" w:noHBand="0" w:noVBand="1"/>
      </w:tblPr>
      <w:tblGrid>
        <w:gridCol w:w="6428"/>
        <w:gridCol w:w="5392"/>
      </w:tblGrid>
      <w:tr w:rsidR="00024145" w:rsidRPr="00024145" w14:paraId="6B26D74D" w14:textId="77777777" w:rsidTr="0002414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3C684F36"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按键</w:t>
            </w:r>
          </w:p>
        </w:tc>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08B38CA2"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说明</w:t>
            </w:r>
          </w:p>
        </w:tc>
      </w:tr>
      <w:tr w:rsidR="00024145" w:rsidRPr="00024145" w14:paraId="077FFDC0"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4C1E8481"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CTRL</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49CE397B"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b/>
                <w:bCs/>
                <w:color w:val="E96900"/>
                <w:sz w:val="20"/>
                <w:szCs w:val="20"/>
                <w:shd w:val="clear" w:color="auto" w:fill="F8F8F8"/>
                <w:lang w:bidi="bo-CN"/>
              </w:rPr>
              <w:t>特殊按键</w:t>
            </w:r>
          </w:p>
        </w:tc>
      </w:tr>
      <w:tr w:rsidR="00024145" w:rsidRPr="00024145" w14:paraId="4114CFD3"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54366EF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ALT</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474BC6C2"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b/>
                <w:bCs/>
                <w:color w:val="E96900"/>
                <w:sz w:val="20"/>
                <w:szCs w:val="20"/>
                <w:shd w:val="clear" w:color="auto" w:fill="F8F8F8"/>
                <w:lang w:bidi="bo-CN"/>
              </w:rPr>
              <w:t>特殊按键</w:t>
            </w:r>
          </w:p>
        </w:tc>
      </w:tr>
      <w:tr w:rsidR="00024145" w:rsidRPr="00024145" w14:paraId="552BEACB"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5675B93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FN</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7D4EDAC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微软雅黑" w:eastAsia="微软雅黑" w:hAnsi="微软雅黑" w:cs="微软雅黑"/>
                <w:b/>
                <w:bCs/>
                <w:color w:val="E96900"/>
                <w:sz w:val="20"/>
                <w:szCs w:val="20"/>
                <w:shd w:val="clear" w:color="auto" w:fill="F8F8F8"/>
                <w:lang w:bidi="bo-CN"/>
              </w:rPr>
              <w:t>特殊按键</w:t>
            </w:r>
          </w:p>
        </w:tc>
      </w:tr>
      <w:tr w:rsidR="00024145" w:rsidRPr="00024145" w14:paraId="20FA1489"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10DB5A2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ESC</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4A1EF71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退出键</w:t>
            </w:r>
          </w:p>
        </w:tc>
      </w:tr>
      <w:tr w:rsidR="00024145" w:rsidRPr="00024145" w14:paraId="61F433AB"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34F283D1"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TAB</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56B7BDAB"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表格键</w:t>
            </w:r>
          </w:p>
        </w:tc>
      </w:tr>
      <w:tr w:rsidR="00024145" w:rsidRPr="00024145" w14:paraId="337DF79F"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706F0C32"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HOME</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6F33DBA3"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原位键</w:t>
            </w:r>
          </w:p>
        </w:tc>
      </w:tr>
      <w:tr w:rsidR="00024145" w:rsidRPr="00024145" w14:paraId="703A1E9A"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02916EE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END</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205822C2"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结尾键</w:t>
            </w:r>
          </w:p>
        </w:tc>
      </w:tr>
      <w:tr w:rsidR="00024145" w:rsidRPr="00024145" w14:paraId="3978B406"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00B4FEA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PGUP</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3A99CDCB"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上翻页键</w:t>
            </w:r>
          </w:p>
        </w:tc>
      </w:tr>
      <w:tr w:rsidR="00024145" w:rsidRPr="00024145" w14:paraId="7F1D4135"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669F0FD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PGDN</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7F30684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下翻页键</w:t>
            </w:r>
          </w:p>
        </w:tc>
      </w:tr>
      <w:tr w:rsidR="00024145" w:rsidRPr="00024145" w14:paraId="6A188BAB"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05B912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INS</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73DC6B9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插入键</w:t>
            </w:r>
          </w:p>
        </w:tc>
      </w:tr>
      <w:tr w:rsidR="00024145" w:rsidRPr="00024145" w14:paraId="28D1D71B"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4AB31D3A"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DEL</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54750872"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删除键</w:t>
            </w:r>
          </w:p>
        </w:tc>
      </w:tr>
      <w:tr w:rsidR="00024145" w:rsidRPr="00024145" w14:paraId="026B9778"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1535EA8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BKSP</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5073B821"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退格键</w:t>
            </w:r>
          </w:p>
        </w:tc>
      </w:tr>
      <w:tr w:rsidR="00024145" w:rsidRPr="00024145" w14:paraId="51D1745D"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749E830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lastRenderedPageBreak/>
              <w:t>UP</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00157260"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方向键</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上</w:t>
            </w:r>
          </w:p>
        </w:tc>
      </w:tr>
      <w:tr w:rsidR="00024145" w:rsidRPr="00024145" w14:paraId="10121575"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6B69E30F"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LEFT</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5838A4AB"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方向键</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左</w:t>
            </w:r>
          </w:p>
        </w:tc>
      </w:tr>
      <w:tr w:rsidR="00024145" w:rsidRPr="00024145" w14:paraId="150105AF"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20CDDB1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RIGHT</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145B7E1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方向键</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右</w:t>
            </w:r>
          </w:p>
        </w:tc>
      </w:tr>
      <w:tr w:rsidR="00024145" w:rsidRPr="00024145" w14:paraId="45D754B7"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6343CF6E"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DOWN</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3B79AC6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方向键</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下</w:t>
            </w:r>
          </w:p>
        </w:tc>
      </w:tr>
      <w:tr w:rsidR="00024145" w:rsidRPr="00024145" w14:paraId="19271569"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70D9C8E5"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ENTER</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6DFCDFEA"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回车键</w:t>
            </w:r>
          </w:p>
        </w:tc>
      </w:tr>
      <w:tr w:rsidR="00024145" w:rsidRPr="00024145" w14:paraId="2F483DCB"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0B6D2B4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BACKSLASH</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7622C76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反斜杠</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w:t>
            </w:r>
          </w:p>
        </w:tc>
      </w:tr>
      <w:tr w:rsidR="00024145" w:rsidRPr="00024145" w14:paraId="511690CA"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01774EF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QUOTE</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591D38B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双引号键</w:t>
            </w:r>
          </w:p>
        </w:tc>
      </w:tr>
      <w:tr w:rsidR="00024145" w:rsidRPr="00024145" w14:paraId="3D9A7CA0"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69BD6A6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APOSTROPHE</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2A8B7A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单引号键</w:t>
            </w:r>
          </w:p>
        </w:tc>
      </w:tr>
      <w:tr w:rsidR="00024145" w:rsidRPr="00024145" w14:paraId="57970EC3"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6AABE2B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F1~F12</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5F26339E"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F1-F12</w:t>
            </w:r>
            <w:r w:rsidRPr="00024145">
              <w:rPr>
                <w:rFonts w:ascii="宋体" w:eastAsia="宋体" w:hAnsi="宋体" w:cs="宋体"/>
                <w:sz w:val="24"/>
                <w:szCs w:val="24"/>
                <w:lang w:bidi="bo-CN"/>
              </w:rPr>
              <w:t>按键</w:t>
            </w:r>
          </w:p>
        </w:tc>
      </w:tr>
    </w:tbl>
    <w:p w14:paraId="591E2AE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上面列出的三个</w:t>
      </w:r>
      <w:r w:rsidRPr="00024145">
        <w:rPr>
          <w:rFonts w:ascii="宋体" w:eastAsia="宋体" w:hAnsi="宋体" w:cs="宋体" w:hint="eastAsia"/>
          <w:b/>
          <w:bCs/>
          <w:sz w:val="24"/>
          <w:szCs w:val="24"/>
          <w:lang w:bidi="bo-CN"/>
        </w:rPr>
        <w:t>特殊键</w:t>
      </w:r>
      <w:r w:rsidRPr="00024145">
        <w:rPr>
          <w:rFonts w:ascii="宋体" w:eastAsia="宋体" w:hAnsi="宋体" w:cs="宋体" w:hint="eastAsia"/>
          <w:sz w:val="24"/>
          <w:szCs w:val="24"/>
          <w:lang w:bidi="bo-CN"/>
        </w:rPr>
        <w:t>中的每一个最多只能在附加键定义中列出一次，超过次数将会报错</w:t>
      </w:r>
      <w:r w:rsidRPr="00024145">
        <w:rPr>
          <w:rFonts w:ascii="宋体" w:eastAsia="宋体" w:hAnsi="宋体" w:cs="宋体"/>
          <w:sz w:val="24"/>
          <w:szCs w:val="24"/>
          <w:lang w:bidi="bo-CN"/>
        </w:rPr>
        <w:t>。</w:t>
      </w:r>
    </w:p>
    <w:p w14:paraId="7561A90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下面是国光我自用的按键表</w:t>
      </w:r>
      <w:r w:rsidRPr="00024145">
        <w:rPr>
          <w:rFonts w:ascii="宋体" w:eastAsia="宋体" w:hAnsi="宋体" w:cs="宋体"/>
          <w:sz w:val="24"/>
          <w:szCs w:val="24"/>
          <w:lang w:bidi="bo-CN"/>
        </w:rPr>
        <w:t>：</w:t>
      </w:r>
    </w:p>
    <w:p w14:paraId="3E9D5C3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5E75D2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extra-keys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p>
    <w:p w14:paraId="07EDA3B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'ESC'</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'UP'</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'QUOTE'</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'APOSTROPHE'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w:t>
      </w:r>
    </w:p>
    <w:p w14:paraId="42ADA72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'TAB'</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'CTRL'</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'LEFT'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'DOWN'</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'RIGHT'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'ENTER'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p>
    <w:p w14:paraId="1AF3361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7F6E50BD" w14:textId="58A501C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3FF0A28" wp14:editId="4821ED9A">
            <wp:extent cx="6645910" cy="1149350"/>
            <wp:effectExtent l="0" t="0" r="2540" b="0"/>
            <wp:docPr id="133" name="Picture 133" descr="https://image.3001.net/images/20200420/1587361042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3001.net/images/20200420/1587361042325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1149350"/>
                    </a:xfrm>
                    <a:prstGeom prst="rect">
                      <a:avLst/>
                    </a:prstGeom>
                    <a:noFill/>
                    <a:ln>
                      <a:noFill/>
                    </a:ln>
                  </pic:spPr>
                </pic:pic>
              </a:graphicData>
            </a:graphic>
          </wp:inline>
        </w:drawing>
      </w:r>
    </w:p>
    <w:p w14:paraId="461C5AB2"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 xml:space="preserve">zsh </w:t>
      </w:r>
      <w:r w:rsidRPr="00024145">
        <w:rPr>
          <w:rFonts w:ascii="宋体" w:eastAsia="宋体" w:hAnsi="宋体" w:cs="宋体" w:hint="eastAsia"/>
          <w:b/>
          <w:bCs/>
          <w:sz w:val="36"/>
          <w:szCs w:val="36"/>
          <w:lang w:bidi="bo-CN"/>
        </w:rPr>
        <w:t>主题配</w:t>
      </w:r>
      <w:r w:rsidRPr="00024145">
        <w:rPr>
          <w:rFonts w:ascii="宋体" w:eastAsia="宋体" w:hAnsi="宋体" w:cs="宋体"/>
          <w:b/>
          <w:bCs/>
          <w:sz w:val="36"/>
          <w:szCs w:val="36"/>
          <w:lang w:bidi="bo-CN"/>
        </w:rPr>
        <w:t>色</w:t>
      </w:r>
    </w:p>
    <w:p w14:paraId="48D0383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编辑家目录下的</w:t>
      </w:r>
      <w:r w:rsidRPr="00024145">
        <w:rPr>
          <w:rFonts w:eastAsia="Times New Roman" w:cs="Consolas"/>
          <w:color w:val="E96900"/>
          <w:sz w:val="20"/>
          <w:szCs w:val="20"/>
          <w:shd w:val="clear" w:color="auto" w:fill="F8F8F8"/>
          <w:lang w:bidi="bo-CN"/>
        </w:rPr>
        <w:t>.zshrc</w:t>
      </w:r>
      <w:r w:rsidRPr="00024145">
        <w:rPr>
          <w:rFonts w:ascii="宋体" w:eastAsia="宋体" w:hAnsi="宋体" w:cs="宋体" w:hint="eastAsia"/>
          <w:sz w:val="24"/>
          <w:szCs w:val="24"/>
          <w:lang w:bidi="bo-CN"/>
        </w:rPr>
        <w:t>配置文</w:t>
      </w:r>
      <w:r w:rsidRPr="00024145">
        <w:rPr>
          <w:rFonts w:ascii="宋体" w:eastAsia="宋体" w:hAnsi="宋体" w:cs="宋体"/>
          <w:sz w:val="24"/>
          <w:szCs w:val="24"/>
          <w:lang w:bidi="bo-CN"/>
        </w:rPr>
        <w:t>件</w:t>
      </w:r>
    </w:p>
    <w:p w14:paraId="7708FF0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F2D7F9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vim .zshrc</w:t>
      </w:r>
    </w:p>
    <w:p w14:paraId="7F84DD6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第一行可以看到</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默认的主题是</w:t>
      </w:r>
      <w:r w:rsidRPr="00024145">
        <w:rPr>
          <w:rFonts w:eastAsia="Times New Roman" w:cs="Consolas"/>
          <w:color w:val="E96900"/>
          <w:sz w:val="20"/>
          <w:szCs w:val="20"/>
          <w:shd w:val="clear" w:color="auto" w:fill="F8F8F8"/>
          <w:lang w:bidi="bo-CN"/>
        </w:rPr>
        <w:t>agnoster</w:t>
      </w:r>
      <w:r w:rsidRPr="00024145">
        <w:rPr>
          <w:rFonts w:ascii="宋体" w:eastAsia="宋体" w:hAnsi="宋体" w:cs="宋体" w:hint="eastAsia"/>
          <w:sz w:val="24"/>
          <w:szCs w:val="24"/>
          <w:lang w:bidi="bo-CN"/>
        </w:rPr>
        <w:t>主题</w:t>
      </w:r>
      <w:r w:rsidRPr="00024145">
        <w:rPr>
          <w:rFonts w:ascii="Times New Roman" w:eastAsia="Times New Roman" w:hAnsi="Times New Roman" w:cs="Times New Roman"/>
          <w:sz w:val="24"/>
          <w:szCs w:val="24"/>
          <w:lang w:bidi="bo-CN"/>
        </w:rPr>
        <w:t>:</w:t>
      </w:r>
    </w:p>
    <w:p w14:paraId="272DD969" w14:textId="749344EC"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A357F8A" wp14:editId="12FFA616">
            <wp:extent cx="6645910" cy="1880870"/>
            <wp:effectExtent l="0" t="0" r="2540" b="5080"/>
            <wp:docPr id="132" name="Picture 132" descr="https://image.3001.net/images/20200418/15872087339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3001.net/images/20200418/158720873397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1880870"/>
                    </a:xfrm>
                    <a:prstGeom prst="rect">
                      <a:avLst/>
                    </a:prstGeom>
                    <a:noFill/>
                    <a:ln>
                      <a:noFill/>
                    </a:ln>
                  </pic:spPr>
                </pic:pic>
              </a:graphicData>
            </a:graphic>
          </wp:inline>
        </w:drawing>
      </w:r>
    </w:p>
    <w:p w14:paraId="24FA5EB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实际上这个主题也蛮酷的，如果你还想更换其他主题的话，那么在</w:t>
      </w:r>
      <w:r w:rsidRPr="00024145">
        <w:rPr>
          <w:rFonts w:eastAsia="Times New Roman" w:cs="Consolas"/>
          <w:color w:val="E96900"/>
          <w:sz w:val="20"/>
          <w:szCs w:val="20"/>
          <w:shd w:val="clear" w:color="auto" w:fill="F8F8F8"/>
          <w:lang w:bidi="bo-CN"/>
        </w:rPr>
        <w:t>.oh-my-zsh/themes</w:t>
      </w:r>
      <w:r w:rsidRPr="00024145">
        <w:rPr>
          <w:rFonts w:ascii="宋体" w:eastAsia="宋体" w:hAnsi="宋体" w:cs="宋体" w:hint="eastAsia"/>
          <w:sz w:val="24"/>
          <w:szCs w:val="24"/>
          <w:lang w:bidi="bo-CN"/>
        </w:rPr>
        <w:t>目录下放着</w:t>
      </w:r>
      <w:r w:rsidRPr="00024145">
        <w:rPr>
          <w:rFonts w:eastAsia="Times New Roman" w:cs="Consolas"/>
          <w:color w:val="E96900"/>
          <w:sz w:val="20"/>
          <w:szCs w:val="20"/>
          <w:shd w:val="clear" w:color="auto" w:fill="F8F8F8"/>
          <w:lang w:bidi="bo-CN"/>
        </w:rPr>
        <w:t>oh-my-zsh</w:t>
      </w:r>
      <w:r w:rsidRPr="00024145">
        <w:rPr>
          <w:rFonts w:ascii="宋体" w:eastAsia="宋体" w:hAnsi="宋体" w:cs="宋体" w:hint="eastAsia"/>
          <w:sz w:val="24"/>
          <w:szCs w:val="24"/>
          <w:lang w:bidi="bo-CN"/>
        </w:rPr>
        <w:t>所有的主题配置文件，只要将默认的</w:t>
      </w:r>
      <w:r w:rsidRPr="00024145">
        <w:rPr>
          <w:rFonts w:ascii="Times New Roman" w:eastAsia="Times New Roman" w:hAnsi="Times New Roman" w:cs="Times New Roman"/>
          <w:sz w:val="24"/>
          <w:szCs w:val="24"/>
          <w:lang w:bidi="bo-CN"/>
        </w:rPr>
        <w:t xml:space="preserve"> agnoster </w:t>
      </w:r>
      <w:r w:rsidRPr="00024145">
        <w:rPr>
          <w:rFonts w:ascii="宋体" w:eastAsia="宋体" w:hAnsi="宋体" w:cs="宋体" w:hint="eastAsia"/>
          <w:sz w:val="24"/>
          <w:szCs w:val="24"/>
          <w:lang w:bidi="bo-CN"/>
        </w:rPr>
        <w:t>更换为其他的主题文件名即可。</w:t>
      </w:r>
      <w:r w:rsidRPr="00024145">
        <w:rPr>
          <w:rFonts w:ascii="Times New Roman" w:eastAsia="Times New Roman" w:hAnsi="Times New Roman" w:cs="Times New Roman"/>
          <w:sz w:val="24"/>
          <w:szCs w:val="24"/>
          <w:lang w:bidi="bo-CN"/>
        </w:rPr>
        <w:br/>
      </w:r>
      <w:r w:rsidRPr="00024145">
        <w:rPr>
          <w:rFonts w:ascii="宋体" w:eastAsia="宋体" w:hAnsi="宋体" w:cs="宋体" w:hint="eastAsia"/>
          <w:sz w:val="24"/>
          <w:szCs w:val="24"/>
          <w:lang w:bidi="bo-CN"/>
        </w:rPr>
        <w:t>下面是国光认为还不错的几款主</w:t>
      </w:r>
      <w:r w:rsidRPr="00024145">
        <w:rPr>
          <w:rFonts w:ascii="宋体" w:eastAsia="宋体" w:hAnsi="宋体" w:cs="宋体"/>
          <w:sz w:val="24"/>
          <w:szCs w:val="24"/>
          <w:lang w:bidi="bo-CN"/>
        </w:rPr>
        <w:t>题</w:t>
      </w:r>
    </w:p>
    <w:p w14:paraId="340FAC6E" w14:textId="293BB18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516AB742" wp14:editId="66CEDE86">
            <wp:extent cx="6645910" cy="2882265"/>
            <wp:effectExtent l="0" t="0" r="2540" b="0"/>
            <wp:docPr id="131" name="Picture 131" descr="agn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gnos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2882265"/>
                    </a:xfrm>
                    <a:prstGeom prst="rect">
                      <a:avLst/>
                    </a:prstGeom>
                    <a:noFill/>
                    <a:ln>
                      <a:noFill/>
                    </a:ln>
                  </pic:spPr>
                </pic:pic>
              </a:graphicData>
            </a:graphic>
          </wp:inline>
        </w:drawing>
      </w:r>
    </w:p>
    <w:p w14:paraId="5856C2AA"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agnoster</w:t>
      </w:r>
    </w:p>
    <w:p w14:paraId="1376D145" w14:textId="6E7DFBF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6054EEC" wp14:editId="299FB20A">
            <wp:extent cx="6645910" cy="3267710"/>
            <wp:effectExtent l="0" t="0" r="2540" b="8890"/>
            <wp:docPr id="130" name="Picture 130" descr="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267710"/>
                    </a:xfrm>
                    <a:prstGeom prst="rect">
                      <a:avLst/>
                    </a:prstGeom>
                    <a:noFill/>
                    <a:ln>
                      <a:noFill/>
                    </a:ln>
                  </pic:spPr>
                </pic:pic>
              </a:graphicData>
            </a:graphic>
          </wp:inline>
        </w:drawing>
      </w:r>
    </w:p>
    <w:p w14:paraId="504711EB"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ys</w:t>
      </w:r>
    </w:p>
    <w:p w14:paraId="518733A5" w14:textId="298C97A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4B17573" wp14:editId="74B6F2C6">
            <wp:extent cx="6645910" cy="2272665"/>
            <wp:effectExtent l="0" t="0" r="2540" b="0"/>
            <wp:docPr id="129" name="Picture 129" descr="robbyrus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obbyrussel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272665"/>
                    </a:xfrm>
                    <a:prstGeom prst="rect">
                      <a:avLst/>
                    </a:prstGeom>
                    <a:noFill/>
                    <a:ln>
                      <a:noFill/>
                    </a:ln>
                  </pic:spPr>
                </pic:pic>
              </a:graphicData>
            </a:graphic>
          </wp:inline>
        </w:drawing>
      </w:r>
    </w:p>
    <w:p w14:paraId="4AD52186"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robbyrussell</w:t>
      </w:r>
    </w:p>
    <w:p w14:paraId="6D73F0B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主题比较多，国光这里就不列举了，感兴趣大家可以一个个尝试去看看。</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当然如果你是个变态的话，可以尝试</w:t>
      </w:r>
      <w:r w:rsidRPr="00024145">
        <w:rPr>
          <w:rFonts w:eastAsia="Times New Roman" w:cs="Consolas"/>
          <w:color w:val="E96900"/>
          <w:sz w:val="20"/>
          <w:szCs w:val="20"/>
          <w:shd w:val="clear" w:color="auto" w:fill="F8F8F8"/>
          <w:lang w:bidi="bo-CN"/>
        </w:rPr>
        <w:t>random</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主题</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每打开一个会话配色主题都是随机的</w:t>
      </w:r>
      <w:r w:rsidRPr="00024145">
        <w:rPr>
          <w:rFonts w:ascii="Times New Roman" w:eastAsia="Times New Roman" w:hAnsi="Times New Roman" w:cs="Times New Roman"/>
          <w:sz w:val="24"/>
          <w:szCs w:val="24"/>
          <w:lang w:bidi="bo-CN"/>
        </w:rPr>
        <w:t>.</w:t>
      </w:r>
    </w:p>
    <w:p w14:paraId="13E5761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4EF33D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ZSH_THEME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ABE338"/>
          <w:sz w:val="27"/>
          <w:szCs w:val="27"/>
          <w:lang w:bidi="bo-CN"/>
        </w:rPr>
        <w:t>"random"</w:t>
      </w:r>
    </w:p>
    <w:p w14:paraId="47A43B0F"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 xml:space="preserve">zsh </w:t>
      </w:r>
      <w:r w:rsidRPr="00024145">
        <w:rPr>
          <w:rFonts w:ascii="宋体" w:eastAsia="宋体" w:hAnsi="宋体" w:cs="宋体" w:hint="eastAsia"/>
          <w:b/>
          <w:bCs/>
          <w:sz w:val="36"/>
          <w:szCs w:val="36"/>
          <w:lang w:bidi="bo-CN"/>
        </w:rPr>
        <w:t>插件推</w:t>
      </w:r>
      <w:r w:rsidRPr="00024145">
        <w:rPr>
          <w:rFonts w:ascii="宋体" w:eastAsia="宋体" w:hAnsi="宋体" w:cs="宋体"/>
          <w:b/>
          <w:bCs/>
          <w:sz w:val="36"/>
          <w:szCs w:val="36"/>
          <w:lang w:bidi="bo-CN"/>
        </w:rPr>
        <w:t>荐</w:t>
      </w:r>
    </w:p>
    <w:p w14:paraId="027A8FA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zsh </w:t>
      </w:r>
      <w:r w:rsidRPr="00024145">
        <w:rPr>
          <w:rFonts w:ascii="宋体" w:eastAsia="宋体" w:hAnsi="宋体" w:cs="宋体" w:hint="eastAsia"/>
          <w:sz w:val="24"/>
          <w:szCs w:val="24"/>
          <w:lang w:bidi="bo-CN"/>
        </w:rPr>
        <w:t>之所以受欢迎除了好看的配色以为，另一个原因就是强大的插件了。下面国光列举一款比较实用的插件的安装方法，更多强大的插件等待大家自己去探索</w:t>
      </w:r>
      <w:r w:rsidRPr="00024145">
        <w:rPr>
          <w:rFonts w:ascii="宋体" w:eastAsia="宋体" w:hAnsi="宋体" w:cs="宋体"/>
          <w:sz w:val="24"/>
          <w:szCs w:val="24"/>
          <w:lang w:bidi="bo-CN"/>
        </w:rPr>
        <w:t>。</w:t>
      </w:r>
    </w:p>
    <w:p w14:paraId="32E503E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autosuggestions</w:t>
      </w:r>
    </w:p>
    <w:p w14:paraId="16D2BA4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根据用户的平时使用习惯，终端会自动提示接下来可能要输入的命令，这个实际使用效率还是比较高的</w:t>
      </w:r>
      <w:r w:rsidRPr="00024145">
        <w:rPr>
          <w:rFonts w:ascii="宋体" w:eastAsia="宋体" w:hAnsi="宋体" w:cs="宋体"/>
          <w:sz w:val="24"/>
          <w:szCs w:val="24"/>
          <w:lang w:bidi="bo-CN"/>
        </w:rPr>
        <w:t>：</w:t>
      </w:r>
    </w:p>
    <w:p w14:paraId="2D407FE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E78439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拷贝到</w:t>
      </w:r>
      <w:r w:rsidRPr="00024145">
        <w:rPr>
          <w:rFonts w:ascii="Courier New" w:eastAsia="Times New Roman" w:hAnsi="Courier New" w:cs="Courier New"/>
          <w:color w:val="D4D0AB"/>
          <w:sz w:val="27"/>
          <w:szCs w:val="27"/>
          <w:lang w:bidi="bo-CN"/>
        </w:rPr>
        <w:t xml:space="preserve"> plugins </w:t>
      </w:r>
      <w:r w:rsidRPr="00024145">
        <w:rPr>
          <w:rFonts w:ascii="微软雅黑" w:eastAsia="微软雅黑" w:hAnsi="微软雅黑" w:cs="微软雅黑" w:hint="eastAsia"/>
          <w:color w:val="D4D0AB"/>
          <w:sz w:val="27"/>
          <w:szCs w:val="27"/>
          <w:lang w:bidi="bo-CN"/>
        </w:rPr>
        <w:t>目录下</w:t>
      </w:r>
    </w:p>
    <w:p w14:paraId="06C512C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clone git://github.com/zsh-users/zsh-autosuggestions </w:t>
      </w:r>
      <w:r w:rsidRPr="00024145">
        <w:rPr>
          <w:rFonts w:ascii="Courier New" w:eastAsia="Times New Roman" w:hAnsi="Courier New" w:cs="Courier New"/>
          <w:color w:val="00E0E0"/>
          <w:sz w:val="27"/>
          <w:szCs w:val="27"/>
          <w:lang w:bidi="bo-CN"/>
        </w:rPr>
        <w:t>$ZSH_CUSTOM</w:t>
      </w:r>
      <w:r w:rsidRPr="00024145">
        <w:rPr>
          <w:rFonts w:ascii="Courier New" w:eastAsia="Times New Roman" w:hAnsi="Courier New" w:cs="Courier New"/>
          <w:color w:val="F8F8F2"/>
          <w:sz w:val="27"/>
          <w:szCs w:val="27"/>
          <w:lang w:bidi="bo-CN"/>
        </w:rPr>
        <w:t>/plugins/zsh-autosuggestions</w:t>
      </w:r>
    </w:p>
    <w:p w14:paraId="516E34D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~/.zshrc</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中配置</w:t>
      </w:r>
      <w:r w:rsidRPr="00024145">
        <w:rPr>
          <w:rFonts w:ascii="宋体" w:eastAsia="宋体" w:hAnsi="宋体" w:cs="宋体"/>
          <w:sz w:val="24"/>
          <w:szCs w:val="24"/>
          <w:lang w:bidi="bo-CN"/>
        </w:rPr>
        <w:t>：</w:t>
      </w:r>
    </w:p>
    <w:p w14:paraId="0BEEAA3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5E051F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A07A"/>
          <w:sz w:val="27"/>
          <w:szCs w:val="27"/>
          <w:lang w:bidi="bo-CN"/>
        </w:rPr>
        <w:t>plugins</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其他的插件</w:t>
      </w:r>
      <w:r w:rsidRPr="00024145">
        <w:rPr>
          <w:rFonts w:ascii="Courier New" w:eastAsia="Times New Roman" w:hAnsi="Courier New" w:cs="Courier New"/>
          <w:color w:val="FFD700"/>
          <w:sz w:val="27"/>
          <w:szCs w:val="27"/>
          <w:lang w:bidi="bo-CN"/>
        </w:rPr>
        <w:t xml:space="preserve"> zsh-autosuggestions)</w:t>
      </w:r>
    </w:p>
    <w:p w14:paraId="059386D2" w14:textId="3FEF8FD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6F37BB7" wp14:editId="0732B8FE">
            <wp:extent cx="6645910" cy="3660775"/>
            <wp:effectExtent l="0" t="0" r="2540" b="0"/>
            <wp:docPr id="128" name="Picture 128" descr="https://image.3001.net/images/20200418/1587211476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3001.net/images/20200418/158721147621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660775"/>
                    </a:xfrm>
                    <a:prstGeom prst="rect">
                      <a:avLst/>
                    </a:prstGeom>
                    <a:noFill/>
                    <a:ln>
                      <a:noFill/>
                    </a:ln>
                  </pic:spPr>
                </pic:pic>
              </a:graphicData>
            </a:graphic>
          </wp:inline>
        </w:drawing>
      </w:r>
    </w:p>
    <w:p w14:paraId="07A7E13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输入</w:t>
      </w:r>
      <w:r w:rsidRPr="00024145">
        <w:rPr>
          <w:rFonts w:eastAsia="Times New Roman" w:cs="Consolas"/>
          <w:color w:val="E96900"/>
          <w:sz w:val="20"/>
          <w:szCs w:val="20"/>
          <w:shd w:val="clear" w:color="auto" w:fill="F8F8F8"/>
          <w:lang w:bidi="bo-CN"/>
        </w:rPr>
        <w:t>zsh</w:t>
      </w:r>
      <w:r w:rsidRPr="00024145">
        <w:rPr>
          <w:rFonts w:ascii="宋体" w:eastAsia="宋体" w:hAnsi="宋体" w:cs="宋体" w:hint="eastAsia"/>
          <w:sz w:val="24"/>
          <w:szCs w:val="24"/>
          <w:lang w:bidi="bo-CN"/>
        </w:rPr>
        <w:t>命令生效配置</w:t>
      </w:r>
      <w:r w:rsidRPr="00024145">
        <w:rPr>
          <w:rFonts w:ascii="Times New Roman" w:eastAsia="Times New Roman" w:hAnsi="Times New Roman" w:cs="Times New Roman"/>
          <w:sz w:val="24"/>
          <w:szCs w:val="24"/>
          <w:lang w:bidi="bo-CN"/>
        </w:rPr>
        <w:t>:</w:t>
      </w:r>
    </w:p>
    <w:p w14:paraId="4E769912" w14:textId="7B23B27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5DE0B7F" wp14:editId="00132FF6">
            <wp:extent cx="6645910" cy="1689100"/>
            <wp:effectExtent l="0" t="0" r="2540" b="6350"/>
            <wp:docPr id="127" name="Picture 127" descr="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效果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1689100"/>
                    </a:xfrm>
                    <a:prstGeom prst="rect">
                      <a:avLst/>
                    </a:prstGeom>
                    <a:noFill/>
                    <a:ln>
                      <a:noFill/>
                    </a:ln>
                  </pic:spPr>
                </pic:pic>
              </a:graphicData>
            </a:graphic>
          </wp:inline>
        </w:drawing>
      </w:r>
    </w:p>
    <w:p w14:paraId="36DB2EF1"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效果</w:t>
      </w:r>
      <w:r w:rsidRPr="00024145">
        <w:rPr>
          <w:rFonts w:ascii="宋体" w:eastAsia="宋体" w:hAnsi="宋体" w:cs="宋体"/>
          <w:b/>
          <w:bCs/>
          <w:color w:val="525F7F"/>
          <w:sz w:val="24"/>
          <w:szCs w:val="24"/>
          <w:lang w:bidi="bo-CN"/>
        </w:rPr>
        <w:t>图</w:t>
      </w:r>
    </w:p>
    <w:p w14:paraId="11A4A08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可以看到国光我只敲了一个</w:t>
      </w:r>
      <w:r w:rsidRPr="00024145">
        <w:rPr>
          <w:rFonts w:eastAsia="Times New Roman" w:cs="Consolas"/>
          <w:color w:val="E96900"/>
          <w:sz w:val="20"/>
          <w:szCs w:val="20"/>
          <w:shd w:val="clear" w:color="auto" w:fill="F8F8F8"/>
          <w:lang w:bidi="bo-CN"/>
        </w:rPr>
        <w:t>v</w:t>
      </w:r>
      <w:r w:rsidRPr="00024145">
        <w:rPr>
          <w:rFonts w:ascii="宋体" w:eastAsia="宋体" w:hAnsi="宋体" w:cs="宋体" w:hint="eastAsia"/>
          <w:sz w:val="24"/>
          <w:szCs w:val="24"/>
          <w:lang w:bidi="bo-CN"/>
        </w:rPr>
        <w:t>后面的命令就自动提示补全了，这时候只要按</w:t>
      </w:r>
      <w:r w:rsidRPr="00024145">
        <w:rPr>
          <w:rFonts w:ascii="微软雅黑" w:eastAsia="微软雅黑" w:hAnsi="微软雅黑" w:cs="微软雅黑" w:hint="eastAsia"/>
          <w:color w:val="E96900"/>
          <w:sz w:val="20"/>
          <w:szCs w:val="20"/>
          <w:shd w:val="clear" w:color="auto" w:fill="F8F8F8"/>
          <w:lang w:bidi="bo-CN"/>
        </w:rPr>
        <w:t>右方向键</w:t>
      </w:r>
      <w:r w:rsidRPr="00024145">
        <w:rPr>
          <w:rFonts w:ascii="宋体" w:eastAsia="宋体" w:hAnsi="宋体" w:cs="宋体" w:hint="eastAsia"/>
          <w:sz w:val="24"/>
          <w:szCs w:val="24"/>
          <w:lang w:bidi="bo-CN"/>
        </w:rPr>
        <w:t>，在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里面的快捷键是</w:t>
      </w:r>
      <w:r w:rsidRPr="00024145">
        <w:rPr>
          <w:rFonts w:ascii="Times New Roman" w:eastAsia="Times New Roman" w:hAnsi="Times New Roman" w:cs="Times New Roman"/>
          <w:sz w:val="24"/>
          <w:szCs w:val="24"/>
          <w:lang w:bidi="bo-CN"/>
        </w:rPr>
        <w:t> </w:t>
      </w:r>
      <w:r w:rsidRPr="00024145">
        <w:rPr>
          <w:rFonts w:ascii="微软雅黑" w:eastAsia="微软雅黑" w:hAnsi="微软雅黑" w:cs="微软雅黑" w:hint="eastAsia"/>
          <w:color w:val="E96900"/>
          <w:sz w:val="20"/>
          <w:szCs w:val="20"/>
          <w:shd w:val="clear" w:color="auto" w:fill="F8F8F8"/>
          <w:lang w:bidi="bo-CN"/>
        </w:rPr>
        <w:t>音量加</w:t>
      </w:r>
      <w:r w:rsidRPr="00024145">
        <w:rPr>
          <w:rFonts w:eastAsia="Times New Roman" w:cs="Consolas"/>
          <w:color w:val="E96900"/>
          <w:sz w:val="20"/>
          <w:szCs w:val="20"/>
          <w:shd w:val="clear" w:color="auto" w:fill="F8F8F8"/>
          <w:lang w:bidi="bo-CN"/>
        </w:rPr>
        <w:t xml:space="preserve"> + D</w:t>
      </w:r>
      <w:r w:rsidRPr="00024145">
        <w:rPr>
          <w:rFonts w:ascii="宋体" w:eastAsia="宋体" w:hAnsi="宋体" w:cs="宋体" w:hint="eastAsia"/>
          <w:sz w:val="24"/>
          <w:szCs w:val="24"/>
          <w:lang w:bidi="bo-CN"/>
        </w:rPr>
        <w:t>，就可以直接补全命令了</w:t>
      </w:r>
      <w:r w:rsidRPr="00024145">
        <w:rPr>
          <w:rFonts w:ascii="宋体" w:eastAsia="宋体" w:hAnsi="宋体" w:cs="宋体"/>
          <w:sz w:val="24"/>
          <w:szCs w:val="24"/>
          <w:lang w:bidi="bo-CN"/>
        </w:rPr>
        <w:t>。</w:t>
      </w:r>
    </w:p>
    <w:p w14:paraId="73AE3D3E"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修改启动问候</w:t>
      </w:r>
      <w:r w:rsidRPr="00024145">
        <w:rPr>
          <w:rFonts w:ascii="宋体" w:eastAsia="宋体" w:hAnsi="宋体" w:cs="宋体"/>
          <w:b/>
          <w:bCs/>
          <w:sz w:val="36"/>
          <w:szCs w:val="36"/>
          <w:lang w:bidi="bo-CN"/>
        </w:rPr>
        <w:t>语</w:t>
      </w:r>
    </w:p>
    <w:p w14:paraId="7E705F3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默认的启动问候语如下</w:t>
      </w:r>
      <w:r w:rsidRPr="00024145">
        <w:rPr>
          <w:rFonts w:ascii="Times New Roman" w:eastAsia="Times New Roman" w:hAnsi="Times New Roman" w:cs="Times New Roman"/>
          <w:sz w:val="24"/>
          <w:szCs w:val="24"/>
          <w:lang w:bidi="bo-CN"/>
        </w:rPr>
        <w:t>:</w:t>
      </w:r>
    </w:p>
    <w:p w14:paraId="3800DBC1" w14:textId="28C4066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626BF641" wp14:editId="415303C2">
            <wp:extent cx="6645910" cy="7304405"/>
            <wp:effectExtent l="0" t="0" r="2540" b="0"/>
            <wp:docPr id="126" name="Picture 126" descr="https://image.3001.net/images/20200418/15872126727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3001.net/images/20200418/1587212672768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7304405"/>
                    </a:xfrm>
                    <a:prstGeom prst="rect">
                      <a:avLst/>
                    </a:prstGeom>
                    <a:noFill/>
                    <a:ln>
                      <a:noFill/>
                    </a:ln>
                  </pic:spPr>
                </pic:pic>
              </a:graphicData>
            </a:graphic>
          </wp:inline>
        </w:drawing>
      </w:r>
    </w:p>
    <w:p w14:paraId="13FB45D2" w14:textId="77777777" w:rsidR="00024145" w:rsidRPr="00024145" w:rsidRDefault="00024145" w:rsidP="00024145">
      <w:pPr>
        <w:widowControl/>
        <w:shd w:val="clear" w:color="auto" w:fill="FFFFFF"/>
        <w:spacing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这个启动问候语在前期对于初学者有一定的帮助，但是随着你们</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的熟悉，这个默认的问候语就会显得比较臃肿。编辑问候语文件可以直接修改启动显示的问候语</w:t>
      </w:r>
      <w:r w:rsidRPr="00024145">
        <w:rPr>
          <w:rFonts w:ascii="Times New Roman" w:eastAsia="Times New Roman" w:hAnsi="Times New Roman" w:cs="Times New Roman"/>
          <w:sz w:val="24"/>
          <w:szCs w:val="24"/>
          <w:lang w:bidi="bo-CN"/>
        </w:rPr>
        <w:t>:</w:t>
      </w:r>
    </w:p>
    <w:p w14:paraId="29B2407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65ED68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vim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/etc/motd</w:t>
      </w:r>
    </w:p>
    <w:p w14:paraId="6F593B6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修改完的效果如下</w:t>
      </w:r>
      <w:r w:rsidRPr="00024145">
        <w:rPr>
          <w:rFonts w:ascii="Times New Roman" w:eastAsia="Times New Roman" w:hAnsi="Times New Roman" w:cs="Times New Roman"/>
          <w:sz w:val="24"/>
          <w:szCs w:val="24"/>
          <w:lang w:bidi="bo-CN"/>
        </w:rPr>
        <w:t>:</w:t>
      </w:r>
    </w:p>
    <w:p w14:paraId="4D48E55D" w14:textId="5FA9DDB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62D303D6" wp14:editId="517A660D">
            <wp:extent cx="6645910" cy="3009265"/>
            <wp:effectExtent l="0" t="0" r="2540" b="635"/>
            <wp:docPr id="125" name="Picture 125" descr="本文版本归国光所有 转载注明出处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本文版本归国光所有 转载注明出处哦"/>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009265"/>
                    </a:xfrm>
                    <a:prstGeom prst="rect">
                      <a:avLst/>
                    </a:prstGeom>
                    <a:noFill/>
                    <a:ln>
                      <a:noFill/>
                    </a:ln>
                  </pic:spPr>
                </pic:pic>
              </a:graphicData>
            </a:graphic>
          </wp:inline>
        </w:drawing>
      </w:r>
    </w:p>
    <w:p w14:paraId="0093FFE0"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本文版本归国光所有</w:t>
      </w:r>
      <w:r w:rsidRPr="00024145">
        <w:rPr>
          <w:rFonts w:ascii="Times New Roman" w:eastAsia="Times New Roman" w:hAnsi="Times New Roman" w:cs="Times New Roman"/>
          <w:b/>
          <w:bCs/>
          <w:color w:val="525F7F"/>
          <w:sz w:val="24"/>
          <w:szCs w:val="24"/>
          <w:lang w:bidi="bo-CN"/>
        </w:rPr>
        <w:t xml:space="preserve"> </w:t>
      </w:r>
      <w:r w:rsidRPr="00024145">
        <w:rPr>
          <w:rFonts w:ascii="宋体" w:eastAsia="宋体" w:hAnsi="宋体" w:cs="宋体" w:hint="eastAsia"/>
          <w:b/>
          <w:bCs/>
          <w:color w:val="525F7F"/>
          <w:sz w:val="24"/>
          <w:szCs w:val="24"/>
          <w:lang w:bidi="bo-CN"/>
        </w:rPr>
        <w:t>转载注明出处</w:t>
      </w:r>
      <w:r w:rsidRPr="00024145">
        <w:rPr>
          <w:rFonts w:ascii="宋体" w:eastAsia="宋体" w:hAnsi="宋体" w:cs="宋体"/>
          <w:b/>
          <w:bCs/>
          <w:color w:val="525F7F"/>
          <w:sz w:val="24"/>
          <w:szCs w:val="24"/>
          <w:lang w:bidi="bo-CN"/>
        </w:rPr>
        <w:t>哦</w:t>
      </w:r>
    </w:p>
    <w:p w14:paraId="48CBD4B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这样启动新的会话的时候看上去就会简洁很多。什么你也想要这个效果？</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呐</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下面是国光自己生成的，可以直接复制粘贴</w:t>
      </w:r>
      <w:r w:rsidRPr="00024145">
        <w:rPr>
          <w:rFonts w:ascii="Times New Roman" w:eastAsia="Times New Roman" w:hAnsi="Times New Roman" w:cs="Times New Roman"/>
          <w:sz w:val="24"/>
          <w:szCs w:val="24"/>
          <w:lang w:bidi="bo-CN"/>
        </w:rPr>
        <w:t>:</w:t>
      </w:r>
    </w:p>
    <w:p w14:paraId="4EAD68D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6D9C1A6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_____                              </w:t>
      </w:r>
    </w:p>
    <w:p w14:paraId="18ACFB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|_   _|__ _ __ _ __ ___  _   ___  __</w:t>
      </w:r>
    </w:p>
    <w:p w14:paraId="3F34100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 _ \ '__| '_ ` _ \| | | \ \/ /</w:t>
      </w:r>
    </w:p>
    <w:p w14:paraId="4B56BB7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  __/ |  | | | | | | |_| |&gt;  &lt; </w:t>
      </w:r>
    </w:p>
    <w:p w14:paraId="5961F06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|_|\___|_|  |_| |_| |_|\__,_/_/\_\</w:t>
      </w:r>
    </w:p>
    <w:p w14:paraId="1D4FD5FE"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超级管理员身</w:t>
      </w:r>
      <w:r w:rsidRPr="00024145">
        <w:rPr>
          <w:rFonts w:ascii="宋体" w:eastAsia="宋体" w:hAnsi="宋体" w:cs="宋体"/>
          <w:b/>
          <w:bCs/>
          <w:sz w:val="36"/>
          <w:szCs w:val="36"/>
          <w:lang w:bidi="bo-CN"/>
        </w:rPr>
        <w:t>份</w:t>
      </w:r>
    </w:p>
    <w:p w14:paraId="1AD1247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实际上</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不需要</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权限也可以折腾各种各样的操作的，大家不必对</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抱有啥幻想，本文的操作基本上没有涉及到手机要用到</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的地步</w:t>
      </w:r>
      <w:r w:rsidRPr="00024145">
        <w:rPr>
          <w:rFonts w:ascii="宋体" w:eastAsia="宋体" w:hAnsi="宋体" w:cs="宋体"/>
          <w:sz w:val="24"/>
          <w:szCs w:val="24"/>
          <w:lang w:bidi="bo-CN"/>
        </w:rPr>
        <w:t>。</w:t>
      </w:r>
    </w:p>
    <w:p w14:paraId="64702BF0"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手机没有</w:t>
      </w:r>
      <w:r w:rsidRPr="00024145">
        <w:rPr>
          <w:rFonts w:ascii="Times New Roman" w:eastAsia="Times New Roman" w:hAnsi="Times New Roman" w:cs="Times New Roman"/>
          <w:b/>
          <w:bCs/>
          <w:sz w:val="27"/>
          <w:szCs w:val="27"/>
          <w:lang w:bidi="bo-CN"/>
        </w:rPr>
        <w:t>root</w:t>
      </w:r>
    </w:p>
    <w:p w14:paraId="3E52801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利用</w:t>
      </w:r>
      <w:r w:rsidRPr="00024145">
        <w:rPr>
          <w:rFonts w:eastAsia="Times New Roman" w:cs="Consolas"/>
          <w:color w:val="E96900"/>
          <w:sz w:val="20"/>
          <w:szCs w:val="20"/>
          <w:shd w:val="clear" w:color="auto" w:fill="F8F8F8"/>
          <w:lang w:bidi="bo-CN"/>
        </w:rPr>
        <w:t>proot</w:t>
      </w:r>
      <w:r w:rsidRPr="00024145">
        <w:rPr>
          <w:rFonts w:ascii="宋体" w:eastAsia="宋体" w:hAnsi="宋体" w:cs="宋体" w:hint="eastAsia"/>
          <w:sz w:val="24"/>
          <w:szCs w:val="24"/>
          <w:lang w:bidi="bo-CN"/>
        </w:rPr>
        <w:t>可以为手机没有</w:t>
      </w:r>
      <w:r w:rsidRPr="00024145">
        <w:rPr>
          <w:rFonts w:ascii="Times New Roman" w:eastAsia="Times New Roman" w:hAnsi="Times New Roman" w:cs="Times New Roman"/>
          <w:sz w:val="24"/>
          <w:szCs w:val="24"/>
          <w:lang w:bidi="bo-CN"/>
        </w:rPr>
        <w:t>root</w:t>
      </w:r>
      <w:r w:rsidRPr="00024145">
        <w:rPr>
          <w:rFonts w:ascii="宋体" w:eastAsia="宋体" w:hAnsi="宋体" w:cs="宋体" w:hint="eastAsia"/>
          <w:sz w:val="24"/>
          <w:szCs w:val="24"/>
          <w:lang w:bidi="bo-CN"/>
        </w:rPr>
        <w:t>的用户来模拟一个</w:t>
      </w:r>
      <w:r w:rsidRPr="00024145">
        <w:rPr>
          <w:rFonts w:ascii="Times New Roman" w:eastAsia="Times New Roman" w:hAnsi="Times New Roman" w:cs="Times New Roman"/>
          <w:sz w:val="24"/>
          <w:szCs w:val="24"/>
          <w:lang w:bidi="bo-CN"/>
        </w:rPr>
        <w:t>root</w:t>
      </w:r>
      <w:r w:rsidRPr="00024145">
        <w:rPr>
          <w:rFonts w:ascii="宋体" w:eastAsia="宋体" w:hAnsi="宋体" w:cs="宋体" w:hint="eastAsia"/>
          <w:sz w:val="24"/>
          <w:szCs w:val="24"/>
          <w:lang w:bidi="bo-CN"/>
        </w:rPr>
        <w:t>的环境，这里主要是经典的</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文件系统布局上的模拟</w:t>
      </w:r>
      <w:r w:rsidRPr="00024145">
        <w:rPr>
          <w:rFonts w:ascii="宋体" w:eastAsia="宋体" w:hAnsi="宋体" w:cs="宋体"/>
          <w:sz w:val="24"/>
          <w:szCs w:val="24"/>
          <w:lang w:bidi="bo-CN"/>
        </w:rPr>
        <w:t>。</w:t>
      </w:r>
    </w:p>
    <w:p w14:paraId="7E07B28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85931F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proot -y</w:t>
      </w:r>
    </w:p>
    <w:p w14:paraId="60DEEF3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然后终端下面输入</w:t>
      </w:r>
      <w:r w:rsidRPr="00024145">
        <w:rPr>
          <w:rFonts w:ascii="Times New Roman" w:eastAsia="Times New Roman" w:hAnsi="Times New Roman" w:cs="Times New Roman"/>
          <w:sz w:val="24"/>
          <w:szCs w:val="24"/>
          <w:lang w:bidi="bo-CN"/>
        </w:rPr>
        <w:t>:</w:t>
      </w:r>
    </w:p>
    <w:p w14:paraId="638B7E3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977275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termux-chroot</w:t>
      </w:r>
    </w:p>
    <w:p w14:paraId="6B2D9A2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即可模拟</w:t>
      </w:r>
      <w:r w:rsidRPr="00024145">
        <w:rPr>
          <w:rFonts w:eastAsia="Times New Roman" w:cs="Consolas"/>
          <w:color w:val="E96900"/>
          <w:sz w:val="20"/>
          <w:szCs w:val="20"/>
          <w:shd w:val="clear" w:color="auto" w:fill="F8F8F8"/>
          <w:lang w:bidi="bo-CN"/>
        </w:rPr>
        <w:t>root</w:t>
      </w:r>
      <w:r w:rsidRPr="00024145">
        <w:rPr>
          <w:rFonts w:ascii="宋体" w:eastAsia="宋体" w:hAnsi="宋体" w:cs="宋体" w:hint="eastAsia"/>
          <w:sz w:val="24"/>
          <w:szCs w:val="24"/>
          <w:lang w:bidi="bo-CN"/>
        </w:rPr>
        <w:t>环境，该环境模仿</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中的常规</w:t>
      </w:r>
      <w:r w:rsidRPr="00024145">
        <w:rPr>
          <w:rFonts w:ascii="Times New Roman" w:eastAsia="Times New Roman" w:hAnsi="Times New Roman" w:cs="Times New Roman"/>
          <w:sz w:val="24"/>
          <w:szCs w:val="24"/>
          <w:lang w:bidi="bo-CN"/>
        </w:rPr>
        <w:t>Linux</w:t>
      </w:r>
      <w:r w:rsidRPr="00024145">
        <w:rPr>
          <w:rFonts w:ascii="宋体" w:eastAsia="宋体" w:hAnsi="宋体" w:cs="宋体" w:hint="eastAsia"/>
          <w:sz w:val="24"/>
          <w:szCs w:val="24"/>
          <w:lang w:bidi="bo-CN"/>
        </w:rPr>
        <w:t>文件系统，但是不是真正的</w:t>
      </w:r>
      <w:r w:rsidRPr="00024145">
        <w:rPr>
          <w:rFonts w:ascii="Times New Roman" w:eastAsia="Times New Roman" w:hAnsi="Times New Roman" w:cs="Times New Roman"/>
          <w:sz w:val="24"/>
          <w:szCs w:val="24"/>
          <w:lang w:bidi="bo-CN"/>
        </w:rPr>
        <w:t xml:space="preserve"> root</w:t>
      </w:r>
      <w:r w:rsidRPr="00024145">
        <w:rPr>
          <w:rFonts w:ascii="宋体" w:eastAsia="宋体" w:hAnsi="宋体" w:cs="宋体"/>
          <w:sz w:val="24"/>
          <w:szCs w:val="24"/>
          <w:lang w:bidi="bo-CN"/>
        </w:rPr>
        <w:t>。</w:t>
      </w:r>
    </w:p>
    <w:p w14:paraId="4F80EBE4" w14:textId="334B5D4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4471BFB" wp14:editId="5E385CC2">
            <wp:extent cx="6645910" cy="1466215"/>
            <wp:effectExtent l="0" t="0" r="2540" b="635"/>
            <wp:docPr id="124" name="Picture 124" descr="https://image.3001.net/images/20200418/1587213963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3001.net/images/20200418/1587213963302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1466215"/>
                    </a:xfrm>
                    <a:prstGeom prst="rect">
                      <a:avLst/>
                    </a:prstGeom>
                    <a:noFill/>
                    <a:ln>
                      <a:noFill/>
                    </a:ln>
                  </pic:spPr>
                </pic:pic>
              </a:graphicData>
            </a:graphic>
          </wp:inline>
        </w:drawing>
      </w:r>
    </w:p>
    <w:p w14:paraId="1FE67C8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输入</w:t>
      </w:r>
      <w:r w:rsidRPr="00024145">
        <w:rPr>
          <w:rFonts w:eastAsia="Times New Roman" w:cs="Consolas"/>
          <w:color w:val="E96900"/>
          <w:sz w:val="20"/>
          <w:szCs w:val="20"/>
          <w:shd w:val="clear" w:color="auto" w:fill="F8F8F8"/>
          <w:lang w:bidi="bo-CN"/>
        </w:rPr>
        <w:t>exit</w:t>
      </w:r>
      <w:r w:rsidRPr="00024145">
        <w:rPr>
          <w:rFonts w:ascii="宋体" w:eastAsia="宋体" w:hAnsi="宋体" w:cs="宋体" w:hint="eastAsia"/>
          <w:sz w:val="24"/>
          <w:szCs w:val="24"/>
          <w:lang w:bidi="bo-CN"/>
        </w:rPr>
        <w:t>可回到普通用户的文件系统</w:t>
      </w:r>
      <w:r w:rsidRPr="00024145">
        <w:rPr>
          <w:rFonts w:ascii="宋体" w:eastAsia="宋体" w:hAnsi="宋体" w:cs="宋体"/>
          <w:sz w:val="24"/>
          <w:szCs w:val="24"/>
          <w:lang w:bidi="bo-CN"/>
        </w:rPr>
        <w:t>。</w:t>
      </w:r>
    </w:p>
    <w:p w14:paraId="6844BDDB"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手机已经</w:t>
      </w:r>
      <w:r w:rsidRPr="00024145">
        <w:rPr>
          <w:rFonts w:ascii="Times New Roman" w:eastAsia="Times New Roman" w:hAnsi="Times New Roman" w:cs="Times New Roman"/>
          <w:b/>
          <w:bCs/>
          <w:sz w:val="27"/>
          <w:szCs w:val="27"/>
          <w:lang w:bidi="bo-CN"/>
        </w:rPr>
        <w:t>root</w:t>
      </w:r>
    </w:p>
    <w:p w14:paraId="303460D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w:t>
      </w:r>
      <w:r w:rsidRPr="00024145">
        <w:rPr>
          <w:rFonts w:eastAsia="Times New Roman" w:cs="Consolas"/>
          <w:color w:val="E96900"/>
          <w:sz w:val="20"/>
          <w:szCs w:val="20"/>
          <w:shd w:val="clear" w:color="auto" w:fill="F8F8F8"/>
          <w:lang w:bidi="bo-CN"/>
        </w:rPr>
        <w:t>tsu</w:t>
      </w:r>
      <w:r w:rsidRPr="00024145">
        <w:rPr>
          <w:rFonts w:ascii="宋体" w:eastAsia="宋体" w:hAnsi="宋体" w:cs="宋体" w:hint="eastAsia"/>
          <w:sz w:val="24"/>
          <w:szCs w:val="24"/>
          <w:lang w:bidi="bo-CN"/>
        </w:rPr>
        <w:t>，这是一个</w:t>
      </w:r>
      <w:r w:rsidRPr="00024145">
        <w:rPr>
          <w:rFonts w:eastAsia="Times New Roman" w:cs="Consolas"/>
          <w:color w:val="E96900"/>
          <w:sz w:val="20"/>
          <w:szCs w:val="20"/>
          <w:shd w:val="clear" w:color="auto" w:fill="F8F8F8"/>
          <w:lang w:bidi="bo-CN"/>
        </w:rPr>
        <w:t>su</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版本，是一个真正的</w:t>
      </w:r>
      <w:r w:rsidRPr="00024145">
        <w:rPr>
          <w:rFonts w:ascii="Times New Roman" w:eastAsia="Times New Roman" w:hAnsi="Times New Roman" w:cs="Times New Roman"/>
          <w:sz w:val="24"/>
          <w:szCs w:val="24"/>
          <w:lang w:bidi="bo-CN"/>
        </w:rPr>
        <w:t>root</w:t>
      </w:r>
      <w:r w:rsidRPr="00024145">
        <w:rPr>
          <w:rFonts w:ascii="宋体" w:eastAsia="宋体" w:hAnsi="宋体" w:cs="宋体" w:hint="eastAsia"/>
          <w:sz w:val="24"/>
          <w:szCs w:val="24"/>
          <w:lang w:bidi="bo-CN"/>
        </w:rPr>
        <w:t>权限，用来在</w:t>
      </w:r>
      <w:r w:rsidRPr="00024145">
        <w:rPr>
          <w:rFonts w:ascii="Times New Roman" w:eastAsia="Times New Roman" w:hAnsi="Times New Roman" w:cs="Times New Roman"/>
          <w:sz w:val="24"/>
          <w:szCs w:val="24"/>
          <w:lang w:bidi="bo-CN"/>
        </w:rPr>
        <w:t>termux</w:t>
      </w:r>
      <w:r w:rsidRPr="00024145">
        <w:rPr>
          <w:rFonts w:ascii="宋体" w:eastAsia="宋体" w:hAnsi="宋体" w:cs="宋体" w:hint="eastAsia"/>
          <w:sz w:val="24"/>
          <w:szCs w:val="24"/>
          <w:lang w:bidi="bo-CN"/>
        </w:rPr>
        <w:t>上替代</w:t>
      </w:r>
      <w:r w:rsidRPr="00024145">
        <w:rPr>
          <w:rFonts w:eastAsia="Times New Roman" w:cs="Consolas"/>
          <w:color w:val="E96900"/>
          <w:sz w:val="20"/>
          <w:szCs w:val="20"/>
          <w:shd w:val="clear" w:color="auto" w:fill="F8F8F8"/>
          <w:lang w:bidi="bo-CN"/>
        </w:rPr>
        <w:t>su</w:t>
      </w:r>
      <w:r w:rsidRPr="00024145">
        <w:rPr>
          <w:rFonts w:ascii="宋体" w:eastAsia="宋体" w:hAnsi="宋体" w:cs="宋体" w:hint="eastAsia"/>
          <w:sz w:val="24"/>
          <w:szCs w:val="24"/>
          <w:lang w:bidi="bo-CN"/>
        </w:rPr>
        <w:t>，操作不慎可能对手机有安全风险。因为官方封装了，所以安装也很简单</w:t>
      </w:r>
      <w:r w:rsidRPr="00024145">
        <w:rPr>
          <w:rFonts w:ascii="宋体" w:eastAsia="宋体" w:hAnsi="宋体" w:cs="宋体"/>
          <w:sz w:val="24"/>
          <w:szCs w:val="24"/>
          <w:lang w:bidi="bo-CN"/>
        </w:rPr>
        <w:t>：</w:t>
      </w:r>
    </w:p>
    <w:p w14:paraId="6473C94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8FCC8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tsu -y</w:t>
      </w:r>
    </w:p>
    <w:p w14:paraId="24B0934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然后终端下面输入</w:t>
      </w:r>
      <w:r w:rsidRPr="00024145">
        <w:rPr>
          <w:rFonts w:ascii="Times New Roman" w:eastAsia="Times New Roman" w:hAnsi="Times New Roman" w:cs="Times New Roman"/>
          <w:sz w:val="24"/>
          <w:szCs w:val="24"/>
          <w:lang w:bidi="bo-CN"/>
        </w:rPr>
        <w:t>:</w:t>
      </w:r>
    </w:p>
    <w:p w14:paraId="250DE73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16C61E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tsu</w:t>
      </w:r>
    </w:p>
    <w:p w14:paraId="55F4BFD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即可切换</w:t>
      </w:r>
      <w:r w:rsidRPr="00024145">
        <w:rPr>
          <w:rFonts w:eastAsia="Times New Roman" w:cs="Consolas"/>
          <w:color w:val="E96900"/>
          <w:sz w:val="20"/>
          <w:szCs w:val="20"/>
          <w:shd w:val="clear" w:color="auto" w:fill="F8F8F8"/>
          <w:lang w:bidi="bo-CN"/>
        </w:rPr>
        <w:t>root</w:t>
      </w:r>
      <w:r w:rsidRPr="00024145">
        <w:rPr>
          <w:rFonts w:ascii="宋体" w:eastAsia="宋体" w:hAnsi="宋体" w:cs="宋体" w:hint="eastAsia"/>
          <w:sz w:val="24"/>
          <w:szCs w:val="24"/>
          <w:lang w:bidi="bo-CN"/>
        </w:rPr>
        <w:t>用户，这个时候会弹出</w:t>
      </w:r>
      <w:r w:rsidRPr="00024145">
        <w:rPr>
          <w:rFonts w:eastAsia="Times New Roman" w:cs="Consolas"/>
          <w:color w:val="E96900"/>
          <w:sz w:val="20"/>
          <w:szCs w:val="20"/>
          <w:shd w:val="clear" w:color="auto" w:fill="F8F8F8"/>
          <w:lang w:bidi="bo-CN"/>
        </w:rPr>
        <w:t>root</w:t>
      </w:r>
      <w:r w:rsidRPr="00024145">
        <w:rPr>
          <w:rFonts w:ascii="宋体" w:eastAsia="宋体" w:hAnsi="宋体" w:cs="宋体" w:hint="eastAsia"/>
          <w:sz w:val="24"/>
          <w:szCs w:val="24"/>
          <w:lang w:bidi="bo-CN"/>
        </w:rPr>
        <w:t>授权提示，给予其</w:t>
      </w:r>
      <w:r w:rsidRPr="00024145">
        <w:rPr>
          <w:rFonts w:eastAsia="Times New Roman" w:cs="Consolas"/>
          <w:color w:val="E96900"/>
          <w:sz w:val="20"/>
          <w:szCs w:val="20"/>
          <w:shd w:val="clear" w:color="auto" w:fill="F8F8F8"/>
          <w:lang w:bidi="bo-CN"/>
        </w:rPr>
        <w:t>root</w:t>
      </w:r>
      <w:r w:rsidRPr="00024145">
        <w:rPr>
          <w:rFonts w:ascii="宋体" w:eastAsia="宋体" w:hAnsi="宋体" w:cs="宋体" w:hint="eastAsia"/>
          <w:sz w:val="24"/>
          <w:szCs w:val="24"/>
          <w:lang w:bidi="bo-CN"/>
        </w:rPr>
        <w:t>权限，效果图如下</w:t>
      </w:r>
      <w:r w:rsidRPr="00024145">
        <w:rPr>
          <w:rFonts w:ascii="Times New Roman" w:eastAsia="Times New Roman" w:hAnsi="Times New Roman" w:cs="Times New Roman"/>
          <w:sz w:val="24"/>
          <w:szCs w:val="24"/>
          <w:lang w:bidi="bo-CN"/>
        </w:rPr>
        <w:t>:</w:t>
      </w:r>
    </w:p>
    <w:p w14:paraId="2970B503" w14:textId="1C45902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70953F6" wp14:editId="1D212999">
            <wp:extent cx="5505450" cy="1638300"/>
            <wp:effectExtent l="0" t="0" r="0" b="0"/>
            <wp:docPr id="123" name="Picture 123" descr="18年的老图了 将就着看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8年的老图了 将就着看吧"/>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5450" cy="1638300"/>
                    </a:xfrm>
                    <a:prstGeom prst="rect">
                      <a:avLst/>
                    </a:prstGeom>
                    <a:noFill/>
                    <a:ln>
                      <a:noFill/>
                    </a:ln>
                  </pic:spPr>
                </pic:pic>
              </a:graphicData>
            </a:graphic>
          </wp:inline>
        </w:drawing>
      </w:r>
    </w:p>
    <w:p w14:paraId="63DCEB03"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18</w:t>
      </w:r>
      <w:r w:rsidRPr="00024145">
        <w:rPr>
          <w:rFonts w:ascii="宋体" w:eastAsia="宋体" w:hAnsi="宋体" w:cs="宋体" w:hint="eastAsia"/>
          <w:b/>
          <w:bCs/>
          <w:color w:val="525F7F"/>
          <w:sz w:val="24"/>
          <w:szCs w:val="24"/>
          <w:lang w:bidi="bo-CN"/>
        </w:rPr>
        <w:t>年的老图了</w:t>
      </w:r>
      <w:r w:rsidRPr="00024145">
        <w:rPr>
          <w:rFonts w:ascii="Times New Roman" w:eastAsia="Times New Roman" w:hAnsi="Times New Roman" w:cs="Times New Roman"/>
          <w:b/>
          <w:bCs/>
          <w:color w:val="525F7F"/>
          <w:sz w:val="24"/>
          <w:szCs w:val="24"/>
          <w:lang w:bidi="bo-CN"/>
        </w:rPr>
        <w:t xml:space="preserve"> </w:t>
      </w:r>
      <w:r w:rsidRPr="00024145">
        <w:rPr>
          <w:rFonts w:ascii="宋体" w:eastAsia="宋体" w:hAnsi="宋体" w:cs="宋体" w:hint="eastAsia"/>
          <w:b/>
          <w:bCs/>
          <w:color w:val="525F7F"/>
          <w:sz w:val="24"/>
          <w:szCs w:val="24"/>
          <w:lang w:bidi="bo-CN"/>
        </w:rPr>
        <w:t>将就着看</w:t>
      </w:r>
      <w:r w:rsidRPr="00024145">
        <w:rPr>
          <w:rFonts w:ascii="宋体" w:eastAsia="宋体" w:hAnsi="宋体" w:cs="宋体"/>
          <w:b/>
          <w:bCs/>
          <w:color w:val="525F7F"/>
          <w:sz w:val="24"/>
          <w:szCs w:val="24"/>
          <w:lang w:bidi="bo-CN"/>
        </w:rPr>
        <w:t>吧</w:t>
      </w:r>
    </w:p>
    <w:p w14:paraId="2D30B166" w14:textId="77777777" w:rsidR="00024145" w:rsidRPr="00024145" w:rsidRDefault="00024145" w:rsidP="00024145">
      <w:pPr>
        <w:widowControl/>
        <w:shd w:val="clear" w:color="auto" w:fill="FFFFFF"/>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br/>
      </w:r>
      <w:r w:rsidRPr="00024145">
        <w:rPr>
          <w:rFonts w:ascii="宋体" w:eastAsia="宋体" w:hAnsi="宋体" w:cs="宋体" w:hint="eastAsia"/>
          <w:sz w:val="24"/>
          <w:szCs w:val="24"/>
          <w:lang w:bidi="bo-CN"/>
        </w:rPr>
        <w:t>在管理员身份下，输入</w:t>
      </w:r>
      <w:r w:rsidRPr="00024145">
        <w:rPr>
          <w:rFonts w:eastAsia="Times New Roman" w:cs="Consolas"/>
          <w:color w:val="E96900"/>
          <w:sz w:val="20"/>
          <w:szCs w:val="20"/>
          <w:shd w:val="clear" w:color="auto" w:fill="F8F8F8"/>
          <w:lang w:bidi="bo-CN"/>
        </w:rPr>
        <w:t>exit</w:t>
      </w:r>
      <w:r w:rsidRPr="00024145">
        <w:rPr>
          <w:rFonts w:ascii="宋体" w:eastAsia="宋体" w:hAnsi="宋体" w:cs="宋体" w:hint="eastAsia"/>
          <w:sz w:val="24"/>
          <w:szCs w:val="24"/>
          <w:lang w:bidi="bo-CN"/>
        </w:rPr>
        <w:t>可回到普通用户身份。不过本文没有设计到</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权限的操作，一些底层的工具可能才会需要，考虑到</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的不安全性</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那些工具的冷门性，国光这里就没有继续拓展</w:t>
      </w:r>
      <w:r w:rsidRPr="00024145">
        <w:rPr>
          <w:rFonts w:ascii="宋体" w:eastAsia="宋体" w:hAnsi="宋体" w:cs="宋体"/>
          <w:sz w:val="24"/>
          <w:szCs w:val="24"/>
          <w:lang w:bidi="bo-CN"/>
        </w:rPr>
        <w:t>。</w:t>
      </w:r>
    </w:p>
    <w:p w14:paraId="401271B1"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开发环</w:t>
      </w:r>
      <w:r w:rsidRPr="00024145">
        <w:rPr>
          <w:rFonts w:ascii="宋体" w:eastAsia="宋体" w:hAnsi="宋体" w:cs="宋体"/>
          <w:b/>
          <w:bCs/>
          <w:kern w:val="36"/>
          <w:sz w:val="48"/>
          <w:szCs w:val="48"/>
          <w:lang w:bidi="bo-CN"/>
        </w:rPr>
        <w:t>境</w:t>
      </w:r>
    </w:p>
    <w:p w14:paraId="1EA072C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支持的开发环境很强，可以完美的运行</w:t>
      </w:r>
      <w:r w:rsidRPr="00024145">
        <w:rPr>
          <w:rFonts w:ascii="Times New Roman" w:eastAsia="Times New Roman" w:hAnsi="Times New Roman" w:cs="Times New Roman"/>
          <w:sz w:val="24"/>
          <w:szCs w:val="24"/>
          <w:lang w:bidi="bo-CN"/>
        </w:rPr>
        <w:t xml:space="preserve"> C</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Python</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Java</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PHP</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Ruby</w:t>
      </w:r>
      <w:r w:rsidRPr="00024145">
        <w:rPr>
          <w:rFonts w:ascii="宋体" w:eastAsia="宋体" w:hAnsi="宋体" w:cs="宋体" w:hint="eastAsia"/>
          <w:sz w:val="24"/>
          <w:szCs w:val="24"/>
          <w:lang w:bidi="bo-CN"/>
        </w:rPr>
        <w:t>等开发环境，建议读者朋友们选择自己需要的开发环境折腾</w:t>
      </w:r>
      <w:r w:rsidRPr="00024145">
        <w:rPr>
          <w:rFonts w:ascii="宋体" w:eastAsia="宋体" w:hAnsi="宋体" w:cs="宋体"/>
          <w:sz w:val="24"/>
          <w:szCs w:val="24"/>
          <w:lang w:bidi="bo-CN"/>
        </w:rPr>
        <w:t>。</w:t>
      </w:r>
    </w:p>
    <w:p w14:paraId="0C5F660E"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编辑</w:t>
      </w:r>
      <w:r w:rsidRPr="00024145">
        <w:rPr>
          <w:rFonts w:ascii="宋体" w:eastAsia="宋体" w:hAnsi="宋体" w:cs="宋体"/>
          <w:b/>
          <w:bCs/>
          <w:sz w:val="36"/>
          <w:szCs w:val="36"/>
          <w:lang w:bidi="bo-CN"/>
        </w:rPr>
        <w:t>器</w:t>
      </w:r>
    </w:p>
    <w:p w14:paraId="42DAD7F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写代码前总得折腾一下编辑器，毕竟磨刀不误砍柴工嘛。</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支持多种编辑器，完全可以满足日常使用需求</w:t>
      </w:r>
      <w:r w:rsidRPr="00024145">
        <w:rPr>
          <w:rFonts w:ascii="宋体" w:eastAsia="宋体" w:hAnsi="宋体" w:cs="宋体"/>
          <w:sz w:val="24"/>
          <w:szCs w:val="24"/>
          <w:lang w:bidi="bo-CN"/>
        </w:rPr>
        <w:t>。</w:t>
      </w:r>
    </w:p>
    <w:p w14:paraId="609AFC8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lastRenderedPageBreak/>
        <w:t>Emacs</w:t>
      </w:r>
    </w:p>
    <w:p w14:paraId="34D5FDC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据说</w:t>
      </w:r>
      <w:r w:rsidRPr="00024145">
        <w:rPr>
          <w:rFonts w:ascii="Times New Roman" w:eastAsia="Times New Roman" w:hAnsi="Times New Roman" w:cs="Times New Roman"/>
          <w:sz w:val="24"/>
          <w:szCs w:val="24"/>
          <w:lang w:bidi="bo-CN"/>
        </w:rPr>
        <w:t>Emacs</w:t>
      </w:r>
      <w:r w:rsidRPr="00024145">
        <w:rPr>
          <w:rFonts w:ascii="宋体" w:eastAsia="宋体" w:hAnsi="宋体" w:cs="宋体" w:hint="eastAsia"/>
          <w:sz w:val="24"/>
          <w:szCs w:val="24"/>
          <w:lang w:bidi="bo-CN"/>
        </w:rPr>
        <w:t>是神的编辑器，国光我这种小菜鸡还不会使用哎，但是</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官方已经封装好了</w:t>
      </w:r>
      <w:r w:rsidRPr="00024145">
        <w:rPr>
          <w:rFonts w:ascii="Times New Roman" w:eastAsia="Times New Roman" w:hAnsi="Times New Roman" w:cs="Times New Roman"/>
          <w:sz w:val="24"/>
          <w:szCs w:val="24"/>
          <w:lang w:bidi="bo-CN"/>
        </w:rPr>
        <w:t xml:space="preserve"> Emacs</w:t>
      </w:r>
      <w:r w:rsidRPr="00024145">
        <w:rPr>
          <w:rFonts w:ascii="宋体" w:eastAsia="宋体" w:hAnsi="宋体" w:cs="宋体" w:hint="eastAsia"/>
          <w:sz w:val="24"/>
          <w:szCs w:val="24"/>
          <w:lang w:bidi="bo-CN"/>
        </w:rPr>
        <w:t>了，我们安装起来就会简单很多</w:t>
      </w:r>
      <w:r w:rsidRPr="00024145">
        <w:rPr>
          <w:rFonts w:ascii="Times New Roman" w:eastAsia="Times New Roman" w:hAnsi="Times New Roman" w:cs="Times New Roman"/>
          <w:sz w:val="24"/>
          <w:szCs w:val="24"/>
          <w:lang w:bidi="bo-CN"/>
        </w:rPr>
        <w:t>:</w:t>
      </w:r>
    </w:p>
    <w:p w14:paraId="1075095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4F33C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emacs  </w:t>
      </w:r>
    </w:p>
    <w:p w14:paraId="325EE698"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nano</w:t>
      </w:r>
    </w:p>
    <w:p w14:paraId="7DC11AF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nano </w:t>
      </w:r>
      <w:r w:rsidRPr="00024145">
        <w:rPr>
          <w:rFonts w:ascii="宋体" w:eastAsia="宋体" w:hAnsi="宋体" w:cs="宋体" w:hint="eastAsia"/>
          <w:sz w:val="24"/>
          <w:szCs w:val="24"/>
          <w:lang w:bidi="bo-CN"/>
        </w:rPr>
        <w:t>是一个小而美的编辑器。具有如下：打开多个文件，每行滚动，撤消</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重做，语法着色，行编号等功</w:t>
      </w:r>
      <w:r w:rsidRPr="00024145">
        <w:rPr>
          <w:rFonts w:ascii="宋体" w:eastAsia="宋体" w:hAnsi="宋体" w:cs="宋体"/>
          <w:sz w:val="24"/>
          <w:szCs w:val="24"/>
          <w:lang w:bidi="bo-CN"/>
        </w:rPr>
        <w:t>能</w:t>
      </w:r>
    </w:p>
    <w:p w14:paraId="7434C6C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同样安装起来也很简单</w:t>
      </w:r>
      <w:r w:rsidRPr="00024145">
        <w:rPr>
          <w:rFonts w:ascii="宋体" w:eastAsia="宋体" w:hAnsi="宋体" w:cs="宋体"/>
          <w:sz w:val="24"/>
          <w:szCs w:val="24"/>
          <w:lang w:bidi="bo-CN"/>
        </w:rPr>
        <w:t>：</w:t>
      </w:r>
    </w:p>
    <w:p w14:paraId="27BAB81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135A8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nano</w:t>
      </w:r>
    </w:p>
    <w:p w14:paraId="4288FFB5"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Vim</w:t>
      </w:r>
    </w:p>
    <w:p w14:paraId="1CC6894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Vim </w:t>
      </w:r>
      <w:r w:rsidRPr="00024145">
        <w:rPr>
          <w:rFonts w:ascii="宋体" w:eastAsia="宋体" w:hAnsi="宋体" w:cs="宋体" w:hint="eastAsia"/>
          <w:sz w:val="24"/>
          <w:szCs w:val="24"/>
          <w:lang w:bidi="bo-CN"/>
        </w:rPr>
        <w:t>被称为编辑器之神，基本上</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发行版都会自带</w:t>
      </w:r>
      <w:r w:rsidRPr="00024145">
        <w:rPr>
          <w:rFonts w:ascii="Times New Roman" w:eastAsia="Times New Roman" w:hAnsi="Times New Roman" w:cs="Times New Roman"/>
          <w:sz w:val="24"/>
          <w:szCs w:val="24"/>
          <w:lang w:bidi="bo-CN"/>
        </w:rPr>
        <w:t xml:space="preserve"> Vim</w:t>
      </w:r>
      <w:r w:rsidRPr="00024145">
        <w:rPr>
          <w:rFonts w:ascii="宋体" w:eastAsia="宋体" w:hAnsi="宋体" w:cs="宋体" w:hint="eastAsia"/>
          <w:sz w:val="24"/>
          <w:szCs w:val="24"/>
          <w:lang w:bidi="bo-CN"/>
        </w:rPr>
        <w:t>，这个在前文基本工具已经安装了，如果你没有安装的话，可以使用如下命令安装</w:t>
      </w:r>
      <w:r w:rsidRPr="00024145">
        <w:rPr>
          <w:rFonts w:ascii="宋体" w:eastAsia="宋体" w:hAnsi="宋体" w:cs="宋体"/>
          <w:sz w:val="24"/>
          <w:szCs w:val="24"/>
          <w:lang w:bidi="bo-CN"/>
        </w:rPr>
        <w:t>：</w:t>
      </w:r>
    </w:p>
    <w:p w14:paraId="078CA64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9D300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vim</w:t>
      </w:r>
    </w:p>
    <w:p w14:paraId="6EC4364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并且官方也已经封装了</w:t>
      </w:r>
      <w:r w:rsidRPr="00024145">
        <w:rPr>
          <w:rFonts w:eastAsia="Times New Roman" w:cs="Consolas"/>
          <w:color w:val="E96900"/>
          <w:sz w:val="20"/>
          <w:szCs w:val="20"/>
          <w:shd w:val="clear" w:color="auto" w:fill="F8F8F8"/>
          <w:lang w:bidi="bo-CN"/>
        </w:rPr>
        <w:t>vim-python</w:t>
      </w:r>
      <w:r w:rsidRPr="00024145">
        <w:rPr>
          <w:rFonts w:ascii="宋体" w:eastAsia="宋体" w:hAnsi="宋体" w:cs="宋体" w:hint="eastAsia"/>
          <w:sz w:val="24"/>
          <w:szCs w:val="24"/>
          <w:lang w:bidi="bo-CN"/>
        </w:rPr>
        <w:t>，对</w:t>
      </w:r>
      <w:r w:rsidRPr="00024145">
        <w:rPr>
          <w:rFonts w:ascii="Times New Roman" w:eastAsia="Times New Roman" w:hAnsi="Times New Roman" w:cs="Times New Roman"/>
          <w:sz w:val="24"/>
          <w:szCs w:val="24"/>
          <w:lang w:bidi="bo-CN"/>
        </w:rPr>
        <w:t>Python</w:t>
      </w:r>
      <w:r w:rsidRPr="00024145">
        <w:rPr>
          <w:rFonts w:ascii="宋体" w:eastAsia="宋体" w:hAnsi="宋体" w:cs="宋体" w:hint="eastAsia"/>
          <w:sz w:val="24"/>
          <w:szCs w:val="24"/>
          <w:lang w:bidi="bo-CN"/>
        </w:rPr>
        <w:t>相关的优化</w:t>
      </w:r>
      <w:r w:rsidRPr="00024145">
        <w:rPr>
          <w:rFonts w:ascii="宋体" w:eastAsia="宋体" w:hAnsi="宋体" w:cs="宋体"/>
          <w:sz w:val="24"/>
          <w:szCs w:val="24"/>
          <w:lang w:bidi="bo-CN"/>
        </w:rPr>
        <w:t>。</w:t>
      </w:r>
    </w:p>
    <w:p w14:paraId="7862419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C7B1FE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vim-python</w:t>
      </w:r>
    </w:p>
    <w:p w14:paraId="4A850B2F"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解决汉字乱</w:t>
      </w:r>
      <w:r w:rsidRPr="00024145">
        <w:rPr>
          <w:rFonts w:ascii="宋体" w:eastAsia="宋体" w:hAnsi="宋体" w:cs="宋体"/>
          <w:b/>
          <w:bCs/>
          <w:sz w:val="24"/>
          <w:szCs w:val="24"/>
          <w:lang w:bidi="bo-CN"/>
        </w:rPr>
        <w:t>码</w:t>
      </w:r>
    </w:p>
    <w:p w14:paraId="6D0AF18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如果你的</w:t>
      </w:r>
      <w:r w:rsidRPr="00024145">
        <w:rPr>
          <w:rFonts w:ascii="Times New Roman" w:eastAsia="Times New Roman" w:hAnsi="Times New Roman" w:cs="Times New Roman"/>
          <w:sz w:val="24"/>
          <w:szCs w:val="24"/>
          <w:lang w:bidi="bo-CN"/>
        </w:rPr>
        <w:t>Vim</w:t>
      </w:r>
      <w:r w:rsidRPr="00024145">
        <w:rPr>
          <w:rFonts w:ascii="宋体" w:eastAsia="宋体" w:hAnsi="宋体" w:cs="宋体" w:hint="eastAsia"/>
          <w:sz w:val="24"/>
          <w:szCs w:val="24"/>
          <w:lang w:bidi="bo-CN"/>
        </w:rPr>
        <w:t>打开汉字出现乱码的话，那么在家目录</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下</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新建</w:t>
      </w:r>
      <w:r w:rsidRPr="00024145">
        <w:rPr>
          <w:rFonts w:eastAsia="Times New Roman" w:cs="Consolas"/>
          <w:color w:val="E96900"/>
          <w:sz w:val="20"/>
          <w:szCs w:val="20"/>
          <w:shd w:val="clear" w:color="auto" w:fill="F8F8F8"/>
          <w:lang w:bidi="bo-CN"/>
        </w:rPr>
        <w:t>.vimrc</w:t>
      </w:r>
      <w:r w:rsidRPr="00024145">
        <w:rPr>
          <w:rFonts w:ascii="宋体" w:eastAsia="宋体" w:hAnsi="宋体" w:cs="宋体" w:hint="eastAsia"/>
          <w:sz w:val="24"/>
          <w:szCs w:val="24"/>
          <w:lang w:bidi="bo-CN"/>
        </w:rPr>
        <w:t>文</w:t>
      </w:r>
      <w:r w:rsidRPr="00024145">
        <w:rPr>
          <w:rFonts w:ascii="宋体" w:eastAsia="宋体" w:hAnsi="宋体" w:cs="宋体"/>
          <w:sz w:val="24"/>
          <w:szCs w:val="24"/>
          <w:lang w:bidi="bo-CN"/>
        </w:rPr>
        <w:t>件</w:t>
      </w:r>
    </w:p>
    <w:p w14:paraId="57E1822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14A89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vim .vimrc</w:t>
      </w:r>
    </w:p>
    <w:p w14:paraId="2391841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添加内容如下</w:t>
      </w:r>
      <w:r w:rsidRPr="00024145">
        <w:rPr>
          <w:rFonts w:ascii="Times New Roman" w:eastAsia="Times New Roman" w:hAnsi="Times New Roman" w:cs="Times New Roman"/>
          <w:sz w:val="24"/>
          <w:szCs w:val="24"/>
          <w:lang w:bidi="bo-CN"/>
        </w:rPr>
        <w:t>:</w:t>
      </w:r>
    </w:p>
    <w:p w14:paraId="2084A3E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1B90691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set fileencodings</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utf-8,gb2312,gb18030,gbk,ucs-bom,cp936,latin1</w:t>
      </w:r>
    </w:p>
    <w:p w14:paraId="0E1D425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set enc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utf8</w:t>
      </w:r>
    </w:p>
    <w:p w14:paraId="138783D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set fencs</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utf8,gbk,gb2312,gb18030</w:t>
      </w:r>
    </w:p>
    <w:p w14:paraId="50D900E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w:t>
      </w:r>
      <w:r w:rsidRPr="00024145">
        <w:rPr>
          <w:rFonts w:eastAsia="Times New Roman" w:cs="Consolas"/>
          <w:color w:val="E96900"/>
          <w:sz w:val="20"/>
          <w:szCs w:val="20"/>
          <w:shd w:val="clear" w:color="auto" w:fill="F8F8F8"/>
          <w:lang w:bidi="bo-CN"/>
        </w:rPr>
        <w:t>source</w:t>
      </w:r>
      <w:r w:rsidRPr="00024145">
        <w:rPr>
          <w:rFonts w:ascii="宋体" w:eastAsia="宋体" w:hAnsi="宋体" w:cs="宋体" w:hint="eastAsia"/>
          <w:sz w:val="24"/>
          <w:szCs w:val="24"/>
          <w:lang w:bidi="bo-CN"/>
        </w:rPr>
        <w:t>下变量</w:t>
      </w:r>
      <w:r w:rsidRPr="00024145">
        <w:rPr>
          <w:rFonts w:ascii="Times New Roman" w:eastAsia="Times New Roman" w:hAnsi="Times New Roman" w:cs="Times New Roman"/>
          <w:sz w:val="24"/>
          <w:szCs w:val="24"/>
          <w:lang w:bidi="bo-CN"/>
        </w:rPr>
        <w:t>:</w:t>
      </w:r>
    </w:p>
    <w:p w14:paraId="30050F9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D34490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source</w:t>
      </w:r>
      <w:r w:rsidRPr="00024145">
        <w:rPr>
          <w:rFonts w:ascii="Courier New" w:eastAsia="Times New Roman" w:hAnsi="Courier New" w:cs="Courier New"/>
          <w:color w:val="F8F8F2"/>
          <w:sz w:val="27"/>
          <w:szCs w:val="27"/>
          <w:lang w:bidi="bo-CN"/>
        </w:rPr>
        <w:t xml:space="preserve"> .vimrc</w:t>
      </w:r>
    </w:p>
    <w:p w14:paraId="69E299A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效果</w:t>
      </w:r>
      <w:r w:rsidRPr="00024145">
        <w:rPr>
          <w:rFonts w:ascii="宋体" w:eastAsia="宋体" w:hAnsi="宋体" w:cs="宋体"/>
          <w:b/>
          <w:bCs/>
          <w:sz w:val="24"/>
          <w:szCs w:val="24"/>
          <w:lang w:bidi="bo-CN"/>
        </w:rPr>
        <w:t>图</w:t>
      </w:r>
    </w:p>
    <w:p w14:paraId="352ED05A" w14:textId="4AC96D9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BE6CDCC" wp14:editId="3BABD9A5">
            <wp:extent cx="6645910" cy="3357245"/>
            <wp:effectExtent l="0" t="0" r="2540" b="0"/>
            <wp:docPr id="122" name="Picture 122" descr="https://image.3001.net/images/20180501/15251690917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3001.net/images/20180501/152516909171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5FFBD73F"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 xml:space="preserve">Vim </w:t>
      </w:r>
      <w:r w:rsidRPr="00024145">
        <w:rPr>
          <w:rFonts w:ascii="宋体" w:eastAsia="宋体" w:hAnsi="宋体" w:cs="宋体" w:hint="eastAsia"/>
          <w:b/>
          <w:bCs/>
          <w:sz w:val="24"/>
          <w:szCs w:val="24"/>
          <w:lang w:bidi="bo-CN"/>
        </w:rPr>
        <w:t>配</w:t>
      </w:r>
      <w:r w:rsidRPr="00024145">
        <w:rPr>
          <w:rFonts w:ascii="宋体" w:eastAsia="宋体" w:hAnsi="宋体" w:cs="宋体"/>
          <w:b/>
          <w:bCs/>
          <w:sz w:val="24"/>
          <w:szCs w:val="24"/>
          <w:lang w:bidi="bo-CN"/>
        </w:rPr>
        <w:t>色</w:t>
      </w:r>
    </w:p>
    <w:p w14:paraId="5B7D81D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Vim </w:t>
      </w:r>
      <w:r w:rsidRPr="00024145">
        <w:rPr>
          <w:rFonts w:ascii="宋体" w:eastAsia="宋体" w:hAnsi="宋体" w:cs="宋体" w:hint="eastAsia"/>
          <w:sz w:val="24"/>
          <w:szCs w:val="24"/>
          <w:lang w:bidi="bo-CN"/>
        </w:rPr>
        <w:t>自带了如下的配色</w:t>
      </w:r>
      <w:r w:rsidRPr="00024145">
        <w:rPr>
          <w:rFonts w:ascii="宋体" w:eastAsia="宋体" w:hAnsi="宋体" w:cs="宋体"/>
          <w:sz w:val="24"/>
          <w:szCs w:val="24"/>
          <w:lang w:bidi="bo-CN"/>
        </w:rPr>
        <w:t>：</w:t>
      </w:r>
    </w:p>
    <w:p w14:paraId="78EA51B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04EDAE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ls</w:t>
      </w:r>
      <w:r w:rsidRPr="00024145">
        <w:rPr>
          <w:rFonts w:ascii="Courier New" w:eastAsia="Times New Roman" w:hAnsi="Courier New" w:cs="Courier New"/>
          <w:color w:val="F8F8F2"/>
          <w:sz w:val="27"/>
          <w:szCs w:val="27"/>
          <w:lang w:bidi="bo-CN"/>
        </w:rPr>
        <w:t xml:space="preserve"> /data/data/com.termux/files/usr/share/vim/vim82/colors</w:t>
      </w:r>
    </w:p>
    <w:p w14:paraId="7C3104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F7DACE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desert.vim    morning.vim    shine.vim    blue.vim      elflord.vim   murphy.vim     slate.vim    darkblue.vim  evening.vim   pablo.vim      industry.vim  peachpuff.vim  torte.vim    delek.vim     koehler.vim   ron.vim        zellner.vim   </w:t>
      </w:r>
    </w:p>
    <w:p w14:paraId="135FBC4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配色可以自己一个个尝试一下，还是向上面的汉字乱码那样，编辑家目录下的</w:t>
      </w:r>
      <w:r w:rsidRPr="00024145">
        <w:rPr>
          <w:rFonts w:eastAsia="Times New Roman" w:cs="Consolas"/>
          <w:color w:val="E96900"/>
          <w:sz w:val="20"/>
          <w:szCs w:val="20"/>
          <w:shd w:val="clear" w:color="auto" w:fill="F8F8F8"/>
          <w:lang w:bidi="bo-CN"/>
        </w:rPr>
        <w:t>.vimrc</w:t>
      </w:r>
      <w:r w:rsidRPr="00024145">
        <w:rPr>
          <w:rFonts w:ascii="宋体" w:eastAsia="宋体" w:hAnsi="宋体" w:cs="宋体" w:hint="eastAsia"/>
          <w:sz w:val="24"/>
          <w:szCs w:val="24"/>
          <w:lang w:bidi="bo-CN"/>
        </w:rPr>
        <w:t>文件</w:t>
      </w:r>
      <w:r w:rsidRPr="00024145">
        <w:rPr>
          <w:rFonts w:ascii="宋体" w:eastAsia="宋体" w:hAnsi="宋体" w:cs="宋体"/>
          <w:sz w:val="24"/>
          <w:szCs w:val="24"/>
          <w:lang w:bidi="bo-CN"/>
        </w:rPr>
        <w:t>：</w:t>
      </w:r>
    </w:p>
    <w:p w14:paraId="5AC6512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523ED7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vim ~/.vimrc</w:t>
      </w:r>
    </w:p>
    <w:p w14:paraId="4E5A56E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新增如下内容</w:t>
      </w:r>
      <w:r w:rsidRPr="00024145">
        <w:rPr>
          <w:rFonts w:ascii="宋体" w:eastAsia="宋体" w:hAnsi="宋体" w:cs="宋体"/>
          <w:sz w:val="24"/>
          <w:szCs w:val="24"/>
          <w:lang w:bidi="bo-CN"/>
        </w:rPr>
        <w:t>：</w:t>
      </w:r>
    </w:p>
    <w:p w14:paraId="7AC3F5B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4AB6509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set nu                " </w:t>
      </w:r>
      <w:r w:rsidRPr="00024145">
        <w:rPr>
          <w:rFonts w:ascii="微软雅黑" w:eastAsia="微软雅黑" w:hAnsi="微软雅黑" w:cs="微软雅黑" w:hint="eastAsia"/>
          <w:color w:val="F8F8F2"/>
          <w:sz w:val="27"/>
          <w:szCs w:val="27"/>
          <w:lang w:bidi="bo-CN"/>
        </w:rPr>
        <w:t>显示行号</w:t>
      </w:r>
    </w:p>
    <w:p w14:paraId="4F3F568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colorscheme desert    " </w:t>
      </w:r>
      <w:r w:rsidRPr="00024145">
        <w:rPr>
          <w:rFonts w:ascii="微软雅黑" w:eastAsia="微软雅黑" w:hAnsi="微软雅黑" w:cs="微软雅黑" w:hint="eastAsia"/>
          <w:color w:val="F8F8F2"/>
          <w:sz w:val="27"/>
          <w:szCs w:val="27"/>
          <w:lang w:bidi="bo-CN"/>
        </w:rPr>
        <w:t>颜色主题</w:t>
      </w:r>
    </w:p>
    <w:p w14:paraId="4BE6409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syntax on             " </w:t>
      </w:r>
      <w:r w:rsidRPr="00024145">
        <w:rPr>
          <w:rFonts w:ascii="微软雅黑" w:eastAsia="微软雅黑" w:hAnsi="微软雅黑" w:cs="微软雅黑" w:hint="eastAsia"/>
          <w:color w:val="F8F8F2"/>
          <w:sz w:val="27"/>
          <w:szCs w:val="27"/>
          <w:lang w:bidi="bo-CN"/>
        </w:rPr>
        <w:t>打开语法高</w:t>
      </w:r>
      <w:r w:rsidRPr="00024145">
        <w:rPr>
          <w:rFonts w:ascii="微软雅黑" w:eastAsia="微软雅黑" w:hAnsi="微软雅黑" w:cs="微软雅黑"/>
          <w:color w:val="F8F8F2"/>
          <w:sz w:val="27"/>
          <w:szCs w:val="27"/>
          <w:lang w:bidi="bo-CN"/>
        </w:rPr>
        <w:t>亮</w:t>
      </w:r>
    </w:p>
    <w:p w14:paraId="5B47F33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下面是国光随便找的几个颜色主题效果，感兴趣的朋友可以自己一个个尝试</w:t>
      </w:r>
      <w:r w:rsidRPr="00024145">
        <w:rPr>
          <w:rFonts w:ascii="宋体" w:eastAsia="宋体" w:hAnsi="宋体" w:cs="宋体"/>
          <w:sz w:val="24"/>
          <w:szCs w:val="24"/>
          <w:lang w:bidi="bo-CN"/>
        </w:rPr>
        <w:t>：</w:t>
      </w:r>
    </w:p>
    <w:p w14:paraId="724B2899" w14:textId="05FAD7C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071E53F" wp14:editId="199F0E78">
            <wp:extent cx="6645910" cy="3034665"/>
            <wp:effectExtent l="0" t="0" r="2540" b="0"/>
            <wp:docPr id="121" name="Picture 121" descr="s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la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inline>
        </w:drawing>
      </w:r>
    </w:p>
    <w:p w14:paraId="486173B0"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slate</w:t>
      </w:r>
    </w:p>
    <w:p w14:paraId="5D9FF563" w14:textId="1CA47DB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5C748F6E" wp14:editId="043C6968">
            <wp:extent cx="6645910" cy="3069590"/>
            <wp:effectExtent l="0" t="0" r="2540" b="0"/>
            <wp:docPr id="120" name="Picture 120" descr="mur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rph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069590"/>
                    </a:xfrm>
                    <a:prstGeom prst="rect">
                      <a:avLst/>
                    </a:prstGeom>
                    <a:noFill/>
                    <a:ln>
                      <a:noFill/>
                    </a:ln>
                  </pic:spPr>
                </pic:pic>
              </a:graphicData>
            </a:graphic>
          </wp:inline>
        </w:drawing>
      </w:r>
    </w:p>
    <w:p w14:paraId="5C95B79F"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murphy</w:t>
      </w:r>
    </w:p>
    <w:p w14:paraId="76B234BC" w14:textId="33DE8B7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EAF5E60" wp14:editId="232A968E">
            <wp:extent cx="6645910" cy="3045460"/>
            <wp:effectExtent l="0" t="0" r="2540" b="2540"/>
            <wp:docPr id="119" name="Picture 119" descr="peachp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eachpuf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045460"/>
                    </a:xfrm>
                    <a:prstGeom prst="rect">
                      <a:avLst/>
                    </a:prstGeom>
                    <a:noFill/>
                    <a:ln>
                      <a:noFill/>
                    </a:ln>
                  </pic:spPr>
                </pic:pic>
              </a:graphicData>
            </a:graphic>
          </wp:inline>
        </w:drawing>
      </w:r>
    </w:p>
    <w:p w14:paraId="2D9E18AB"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peachpuff</w:t>
      </w:r>
    </w:p>
    <w:p w14:paraId="25252214"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lastRenderedPageBreak/>
        <w:t>Apache</w:t>
      </w:r>
    </w:p>
    <w:p w14:paraId="1C99177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Apache</w:t>
      </w:r>
      <w:r w:rsidRPr="00024145">
        <w:rPr>
          <w:rFonts w:ascii="宋体" w:eastAsia="宋体" w:hAnsi="宋体" w:cs="宋体" w:hint="eastAsia"/>
          <w:sz w:val="24"/>
          <w:szCs w:val="24"/>
          <w:lang w:bidi="bo-CN"/>
        </w:rPr>
        <w:t>是一个开源网页服务器软件，由于其跨平台和安全性，被广泛使用，是最流行的</w:t>
      </w:r>
      <w:r w:rsidRPr="00024145">
        <w:rPr>
          <w:rFonts w:ascii="Times New Roman" w:eastAsia="Times New Roman" w:hAnsi="Times New Roman" w:cs="Times New Roman"/>
          <w:sz w:val="24"/>
          <w:szCs w:val="24"/>
          <w:lang w:bidi="bo-CN"/>
        </w:rPr>
        <w:t>Web</w:t>
      </w:r>
      <w:r w:rsidRPr="00024145">
        <w:rPr>
          <w:rFonts w:ascii="宋体" w:eastAsia="宋体" w:hAnsi="宋体" w:cs="宋体" w:hint="eastAsia"/>
          <w:sz w:val="24"/>
          <w:szCs w:val="24"/>
          <w:lang w:bidi="bo-CN"/>
        </w:rPr>
        <w:t>服务器软件之一</w:t>
      </w:r>
      <w:r w:rsidRPr="00024145">
        <w:rPr>
          <w:rFonts w:ascii="宋体" w:eastAsia="宋体" w:hAnsi="宋体" w:cs="宋体"/>
          <w:sz w:val="24"/>
          <w:szCs w:val="24"/>
          <w:lang w:bidi="bo-CN"/>
        </w:rPr>
        <w:t>。</w:t>
      </w:r>
    </w:p>
    <w:p w14:paraId="3825B434"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Apache</w:t>
      </w:r>
    </w:p>
    <w:p w14:paraId="197EFA6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759B84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apache2</w:t>
      </w:r>
    </w:p>
    <w:p w14:paraId="08007596"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启动</w:t>
      </w:r>
      <w:r w:rsidRPr="00024145">
        <w:rPr>
          <w:rFonts w:ascii="Times New Roman" w:eastAsia="Times New Roman" w:hAnsi="Times New Roman" w:cs="Times New Roman"/>
          <w:b/>
          <w:bCs/>
          <w:sz w:val="27"/>
          <w:szCs w:val="27"/>
          <w:lang w:bidi="bo-CN"/>
        </w:rPr>
        <w:t xml:space="preserve"> Apache</w:t>
      </w:r>
    </w:p>
    <w:p w14:paraId="14ABA88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86CFCE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apachectl start</w:t>
      </w:r>
    </w:p>
    <w:p w14:paraId="282E72F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然后浏览器访问</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http://127.0.0.1:8080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访问是否成功启动</w:t>
      </w:r>
      <w:r w:rsidRPr="00024145">
        <w:rPr>
          <w:rFonts w:ascii="宋体" w:eastAsia="宋体" w:hAnsi="宋体" w:cs="宋体"/>
          <w:sz w:val="24"/>
          <w:szCs w:val="24"/>
          <w:lang w:bidi="bo-CN"/>
        </w:rPr>
        <w:t>：</w:t>
      </w:r>
    </w:p>
    <w:p w14:paraId="18FE7502" w14:textId="35A8059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8C48CE7" wp14:editId="175BBE80">
            <wp:extent cx="6645910" cy="3086735"/>
            <wp:effectExtent l="0" t="0" r="2540" b="0"/>
            <wp:docPr id="118" name="Picture 118" descr="https://image.3001.net/images/20200424/15876870133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3001.net/images/20200424/158768701339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086735"/>
                    </a:xfrm>
                    <a:prstGeom prst="rect">
                      <a:avLst/>
                    </a:prstGeom>
                    <a:noFill/>
                    <a:ln>
                      <a:noFill/>
                    </a:ln>
                  </pic:spPr>
                </pic:pic>
              </a:graphicData>
            </a:graphic>
          </wp:inline>
        </w:drawing>
      </w:r>
    </w:p>
    <w:p w14:paraId="74DB956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自带的</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的网站默认路径为</w:t>
      </w:r>
      <w:r w:rsidRPr="00024145">
        <w:rPr>
          <w:rFonts w:ascii="宋体" w:eastAsia="宋体" w:hAnsi="宋体" w:cs="宋体"/>
          <w:sz w:val="24"/>
          <w:szCs w:val="24"/>
          <w:lang w:bidi="bo-CN"/>
        </w:rPr>
        <w:t>：</w:t>
      </w:r>
    </w:p>
    <w:p w14:paraId="270096A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$PREFIX/share/apache2/default-site/htdocs/index.html</w:t>
      </w:r>
    </w:p>
    <w:p w14:paraId="5CA0112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停止</w:t>
      </w:r>
      <w:r w:rsidRPr="00024145">
        <w:rPr>
          <w:rFonts w:ascii="Times New Roman" w:eastAsia="Times New Roman" w:hAnsi="Times New Roman" w:cs="Times New Roman"/>
          <w:b/>
          <w:bCs/>
          <w:sz w:val="27"/>
          <w:szCs w:val="27"/>
          <w:lang w:bidi="bo-CN"/>
        </w:rPr>
        <w:t xml:space="preserve"> Apache</w:t>
      </w:r>
    </w:p>
    <w:p w14:paraId="03BFF85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6A7DBC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apachectl stop</w:t>
      </w:r>
    </w:p>
    <w:p w14:paraId="20A752E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重启</w:t>
      </w:r>
      <w:r w:rsidRPr="00024145">
        <w:rPr>
          <w:rFonts w:ascii="Times New Roman" w:eastAsia="Times New Roman" w:hAnsi="Times New Roman" w:cs="Times New Roman"/>
          <w:b/>
          <w:bCs/>
          <w:sz w:val="27"/>
          <w:szCs w:val="27"/>
          <w:lang w:bidi="bo-CN"/>
        </w:rPr>
        <w:t xml:space="preserve"> Apache</w:t>
      </w:r>
    </w:p>
    <w:p w14:paraId="4E23900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55933E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apachectl restart</w:t>
      </w:r>
    </w:p>
    <w:p w14:paraId="0A29438B"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 xml:space="preserve">Apache </w:t>
      </w:r>
      <w:r w:rsidRPr="00024145">
        <w:rPr>
          <w:rFonts w:ascii="宋体" w:eastAsia="宋体" w:hAnsi="宋体" w:cs="宋体" w:hint="eastAsia"/>
          <w:b/>
          <w:bCs/>
          <w:sz w:val="36"/>
          <w:szCs w:val="36"/>
          <w:lang w:bidi="bo-CN"/>
        </w:rPr>
        <w:t>解析</w:t>
      </w:r>
      <w:r w:rsidRPr="00024145">
        <w:rPr>
          <w:rFonts w:ascii="Times New Roman" w:eastAsia="Times New Roman" w:hAnsi="Times New Roman" w:cs="Times New Roman"/>
          <w:b/>
          <w:bCs/>
          <w:sz w:val="36"/>
          <w:szCs w:val="36"/>
          <w:lang w:bidi="bo-CN"/>
        </w:rPr>
        <w:t xml:space="preserve"> PHP</w:t>
      </w:r>
    </w:p>
    <w:p w14:paraId="6C10F36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既然</w:t>
      </w:r>
      <w:r w:rsidRPr="00024145">
        <w:rPr>
          <w:rFonts w:ascii="Times New Roman" w:eastAsia="Times New Roman" w:hAnsi="Times New Roman" w:cs="Times New Roman"/>
          <w:sz w:val="24"/>
          <w:szCs w:val="24"/>
          <w:lang w:bidi="bo-CN"/>
        </w:rPr>
        <w:t>Apache</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PHP</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MySQL</w:t>
      </w:r>
      <w:r w:rsidRPr="00024145">
        <w:rPr>
          <w:rFonts w:ascii="宋体" w:eastAsia="宋体" w:hAnsi="宋体" w:cs="宋体" w:hint="eastAsia"/>
          <w:sz w:val="24"/>
          <w:szCs w:val="24"/>
          <w:lang w:bidi="bo-CN"/>
        </w:rPr>
        <w:t>都成功安装的话，那么现在只要配置好</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解析</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之后就可以打造一个</w:t>
      </w:r>
      <w:r w:rsidRPr="00024145">
        <w:rPr>
          <w:rFonts w:ascii="Times New Roman" w:eastAsia="Times New Roman" w:hAnsi="Times New Roman" w:cs="Times New Roman"/>
          <w:sz w:val="24"/>
          <w:szCs w:val="24"/>
          <w:lang w:bidi="bo-CN"/>
        </w:rPr>
        <w:t xml:space="preserve"> Android </w:t>
      </w:r>
      <w:r w:rsidRPr="00024145">
        <w:rPr>
          <w:rFonts w:ascii="宋体" w:eastAsia="宋体" w:hAnsi="宋体" w:cs="宋体" w:hint="eastAsia"/>
          <w:sz w:val="24"/>
          <w:szCs w:val="24"/>
          <w:lang w:bidi="bo-CN"/>
        </w:rPr>
        <w:t>平台上的</w:t>
      </w:r>
      <w:r w:rsidRPr="00024145">
        <w:rPr>
          <w:rFonts w:ascii="Times New Roman" w:eastAsia="Times New Roman" w:hAnsi="Times New Roman" w:cs="Times New Roman"/>
          <w:sz w:val="24"/>
          <w:szCs w:val="24"/>
          <w:lang w:bidi="bo-CN"/>
        </w:rPr>
        <w:t xml:space="preserve"> LAMPP</w:t>
      </w:r>
      <w:r w:rsidRPr="00024145">
        <w:rPr>
          <w:rFonts w:ascii="宋体" w:eastAsia="宋体" w:hAnsi="宋体" w:cs="宋体" w:hint="eastAsia"/>
          <w:sz w:val="24"/>
          <w:szCs w:val="24"/>
          <w:lang w:bidi="bo-CN"/>
        </w:rPr>
        <w:t>平台了</w:t>
      </w:r>
      <w:r w:rsidRPr="00024145">
        <w:rPr>
          <w:rFonts w:ascii="宋体" w:eastAsia="宋体" w:hAnsi="宋体" w:cs="宋体"/>
          <w:sz w:val="24"/>
          <w:szCs w:val="24"/>
          <w:lang w:bidi="bo-CN"/>
        </w:rPr>
        <w:t>。</w:t>
      </w:r>
    </w:p>
    <w:p w14:paraId="615784D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php-apache</w:t>
      </w:r>
    </w:p>
    <w:p w14:paraId="758F5F9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默认的</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是无法解析</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的，我们需要安装相应的包</w:t>
      </w:r>
      <w:r w:rsidRPr="00024145">
        <w:rPr>
          <w:rFonts w:ascii="宋体" w:eastAsia="宋体" w:hAnsi="宋体" w:cs="宋体"/>
          <w:sz w:val="24"/>
          <w:szCs w:val="24"/>
          <w:lang w:bidi="bo-CN"/>
        </w:rPr>
        <w:t>：</w:t>
      </w:r>
    </w:p>
    <w:p w14:paraId="185385B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73C9CC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php-apache</w:t>
      </w:r>
    </w:p>
    <w:p w14:paraId="4B56A6E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配置</w:t>
      </w:r>
      <w:r w:rsidRPr="00024145">
        <w:rPr>
          <w:rFonts w:ascii="Times New Roman" w:eastAsia="Times New Roman" w:hAnsi="Times New Roman" w:cs="Times New Roman"/>
          <w:b/>
          <w:bCs/>
          <w:sz w:val="27"/>
          <w:szCs w:val="27"/>
          <w:lang w:bidi="bo-CN"/>
        </w:rPr>
        <w:t xml:space="preserve"> Apache</w:t>
      </w:r>
    </w:p>
    <w:p w14:paraId="564EB3E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上的</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默认配置文件的路径为</w:t>
      </w:r>
      <w:r w:rsidRPr="00024145">
        <w:rPr>
          <w:rFonts w:ascii="Times New Roman" w:eastAsia="Times New Roman" w:hAnsi="Times New Roman" w:cs="Times New Roman"/>
          <w:sz w:val="24"/>
          <w:szCs w:val="24"/>
          <w:lang w:bidi="bo-CN"/>
        </w:rPr>
        <w:t>:</w:t>
      </w:r>
    </w:p>
    <w:p w14:paraId="24579A2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$PREFIX/etc/apache2/httpd.conf</w:t>
      </w:r>
    </w:p>
    <w:p w14:paraId="4FC194B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直接编辑配置文件</w:t>
      </w:r>
      <w:r w:rsidRPr="00024145">
        <w:rPr>
          <w:rFonts w:ascii="Times New Roman" w:eastAsia="Times New Roman" w:hAnsi="Times New Roman" w:cs="Times New Roman"/>
          <w:sz w:val="24"/>
          <w:szCs w:val="24"/>
          <w:lang w:bidi="bo-CN"/>
        </w:rPr>
        <w:t>:</w:t>
      </w:r>
    </w:p>
    <w:p w14:paraId="50734CC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2556AB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vim /data/data/com.termux/files/usr/etc/apache2/httpd.conf</w:t>
      </w:r>
    </w:p>
    <w:p w14:paraId="51ED164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配置文件里面搜索</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没有相关的模块，所以需要我们手动添加</w:t>
      </w:r>
      <w:r w:rsidRPr="00024145">
        <w:rPr>
          <w:rFonts w:ascii="Times New Roman" w:eastAsia="Times New Roman" w:hAnsi="Times New Roman" w:cs="Times New Roman"/>
          <w:sz w:val="24"/>
          <w:szCs w:val="24"/>
          <w:lang w:bidi="bo-CN"/>
        </w:rPr>
        <w:t xml:space="preserve"> PHP7 </w:t>
      </w:r>
      <w:r w:rsidRPr="00024145">
        <w:rPr>
          <w:rFonts w:ascii="宋体" w:eastAsia="宋体" w:hAnsi="宋体" w:cs="宋体" w:hint="eastAsia"/>
          <w:sz w:val="24"/>
          <w:szCs w:val="24"/>
          <w:lang w:bidi="bo-CN"/>
        </w:rPr>
        <w:t>的模块</w:t>
      </w:r>
      <w:r w:rsidRPr="00024145">
        <w:rPr>
          <w:rFonts w:ascii="Times New Roman" w:eastAsia="Times New Roman" w:hAnsi="Times New Roman" w:cs="Times New Roman"/>
          <w:sz w:val="24"/>
          <w:szCs w:val="24"/>
          <w:lang w:bidi="bo-CN"/>
        </w:rPr>
        <w:t>:</w:t>
      </w:r>
    </w:p>
    <w:p w14:paraId="0F7C630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1F0F1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LoadModule php7_module /data/data/com.termux/files/usr/libexec/apache2/libphp7.so </w:t>
      </w:r>
    </w:p>
    <w:p w14:paraId="037E8CF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并在刚刚这个语句下方添加解析器，内容如下</w:t>
      </w:r>
      <w:r w:rsidRPr="00024145">
        <w:rPr>
          <w:rFonts w:ascii="Times New Roman" w:eastAsia="Times New Roman" w:hAnsi="Times New Roman" w:cs="Times New Roman"/>
          <w:sz w:val="24"/>
          <w:szCs w:val="24"/>
          <w:lang w:bidi="bo-CN"/>
        </w:rPr>
        <w:t>:</w:t>
      </w:r>
    </w:p>
    <w:p w14:paraId="28F1734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51DF7AE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&lt;FilesMatch</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\.php$&gt;</w:t>
      </w:r>
    </w:p>
    <w:p w14:paraId="057BA8A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SetHandler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application/x-httpd-php</w:t>
      </w:r>
    </w:p>
    <w:p w14:paraId="7402886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&lt;/FilesMatch&gt;</w:t>
      </w:r>
      <w:r w:rsidRPr="00024145">
        <w:rPr>
          <w:rFonts w:ascii="Courier New" w:eastAsia="Times New Roman" w:hAnsi="Courier New" w:cs="Courier New"/>
          <w:color w:val="F8F8F2"/>
          <w:sz w:val="27"/>
          <w:szCs w:val="27"/>
          <w:lang w:bidi="bo-CN"/>
        </w:rPr>
        <w:t xml:space="preserve"> </w:t>
      </w:r>
    </w:p>
    <w:p w14:paraId="2037C0E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接着继续往下找配置文件里面配置默认首页的地方，我们添加</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index.php</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到默认首页的规则里面</w:t>
      </w:r>
      <w:r w:rsidRPr="00024145">
        <w:rPr>
          <w:rFonts w:ascii="Times New Roman" w:eastAsia="Times New Roman" w:hAnsi="Times New Roman" w:cs="Times New Roman"/>
          <w:sz w:val="24"/>
          <w:szCs w:val="24"/>
          <w:lang w:bidi="bo-CN"/>
        </w:rPr>
        <w:t>:</w:t>
      </w:r>
    </w:p>
    <w:p w14:paraId="15F0C79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5126E6D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&lt;IfModule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dir_module&gt;</w:t>
      </w:r>
    </w:p>
    <w:p w14:paraId="5C72BC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DirectoryIndex</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index.php index.html</w:t>
      </w:r>
    </w:p>
    <w:p w14:paraId="38AD67B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&lt;/IfModule&gt;</w:t>
      </w:r>
    </w:p>
    <w:p w14:paraId="6F70268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这表示网站目录的默认首页是</w:t>
      </w:r>
      <w:r w:rsidRPr="00024145">
        <w:rPr>
          <w:rFonts w:ascii="Times New Roman" w:eastAsia="Times New Roman" w:hAnsi="Times New Roman" w:cs="Times New Roman"/>
          <w:sz w:val="24"/>
          <w:szCs w:val="24"/>
          <w:lang w:bidi="bo-CN"/>
        </w:rPr>
        <w:t xml:space="preserve"> index.php</w:t>
      </w:r>
      <w:r w:rsidRPr="00024145">
        <w:rPr>
          <w:rFonts w:ascii="宋体" w:eastAsia="宋体" w:hAnsi="宋体" w:cs="宋体" w:hint="eastAsia"/>
          <w:sz w:val="24"/>
          <w:szCs w:val="24"/>
          <w:lang w:bidi="bo-CN"/>
        </w:rPr>
        <w:t>，如果没有</w:t>
      </w:r>
      <w:r w:rsidRPr="00024145">
        <w:rPr>
          <w:rFonts w:ascii="Times New Roman" w:eastAsia="Times New Roman" w:hAnsi="Times New Roman" w:cs="Times New Roman"/>
          <w:sz w:val="24"/>
          <w:szCs w:val="24"/>
          <w:lang w:bidi="bo-CN"/>
        </w:rPr>
        <w:t xml:space="preserve"> index.php </w:t>
      </w:r>
      <w:r w:rsidRPr="00024145">
        <w:rPr>
          <w:rFonts w:ascii="宋体" w:eastAsia="宋体" w:hAnsi="宋体" w:cs="宋体" w:hint="eastAsia"/>
          <w:sz w:val="24"/>
          <w:szCs w:val="24"/>
          <w:lang w:bidi="bo-CN"/>
        </w:rPr>
        <w:t>系统会自动寻找</w:t>
      </w:r>
      <w:r w:rsidRPr="00024145">
        <w:rPr>
          <w:rFonts w:ascii="Times New Roman" w:eastAsia="Times New Roman" w:hAnsi="Times New Roman" w:cs="Times New Roman"/>
          <w:sz w:val="24"/>
          <w:szCs w:val="24"/>
          <w:lang w:bidi="bo-CN"/>
        </w:rPr>
        <w:t xml:space="preserve"> index.html</w:t>
      </w:r>
      <w:r w:rsidRPr="00024145">
        <w:rPr>
          <w:rFonts w:ascii="宋体" w:eastAsia="宋体" w:hAnsi="宋体" w:cs="宋体" w:hint="eastAsia"/>
          <w:sz w:val="24"/>
          <w:szCs w:val="24"/>
          <w:lang w:bidi="bo-CN"/>
        </w:rPr>
        <w:t>做为默认首页了</w:t>
      </w:r>
      <w:r w:rsidRPr="00024145">
        <w:rPr>
          <w:rFonts w:ascii="宋体" w:eastAsia="宋体" w:hAnsi="宋体" w:cs="宋体"/>
          <w:sz w:val="24"/>
          <w:szCs w:val="24"/>
          <w:lang w:bidi="bo-CN"/>
        </w:rPr>
        <w:t>。</w:t>
      </w:r>
    </w:p>
    <w:p w14:paraId="3C83D7F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修改完</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的配置文件后，记得使用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apachectl restart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重启</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服务，然后这个时候回发现我们重启居然报错了</w:t>
      </w:r>
      <w:r w:rsidRPr="00024145">
        <w:rPr>
          <w:rFonts w:ascii="宋体" w:eastAsia="宋体" w:hAnsi="宋体" w:cs="宋体"/>
          <w:sz w:val="24"/>
          <w:szCs w:val="24"/>
          <w:lang w:bidi="bo-CN"/>
        </w:rPr>
        <w:t>：</w:t>
      </w:r>
    </w:p>
    <w:p w14:paraId="290142E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Verilog</w:t>
      </w:r>
    </w:p>
    <w:p w14:paraId="30704A6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Apache is running a threaded MPM</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but your PHP Module is </w:t>
      </w:r>
      <w:r w:rsidRPr="00024145">
        <w:rPr>
          <w:rFonts w:ascii="Courier New" w:eastAsia="Times New Roman" w:hAnsi="Courier New" w:cs="Courier New"/>
          <w:color w:val="00E0E0"/>
          <w:sz w:val="27"/>
          <w:szCs w:val="27"/>
          <w:lang w:bidi="bo-CN"/>
        </w:rPr>
        <w:t>not</w:t>
      </w:r>
      <w:r w:rsidRPr="00024145">
        <w:rPr>
          <w:rFonts w:ascii="Courier New" w:eastAsia="Times New Roman" w:hAnsi="Courier New" w:cs="Courier New"/>
          <w:color w:val="F8F8F2"/>
          <w:sz w:val="27"/>
          <w:szCs w:val="27"/>
          <w:lang w:bidi="bo-CN"/>
        </w:rPr>
        <w:t xml:space="preserve"> compiled to be threadsafe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You need to recompile PHP</w:t>
      </w:r>
      <w:r w:rsidRPr="00024145">
        <w:rPr>
          <w:rFonts w:ascii="Courier New" w:eastAsia="Times New Roman" w:hAnsi="Courier New" w:cs="Courier New"/>
          <w:color w:val="FEFEFE"/>
          <w:sz w:val="27"/>
          <w:szCs w:val="27"/>
          <w:lang w:bidi="bo-CN"/>
        </w:rPr>
        <w:t>.</w:t>
      </w:r>
    </w:p>
    <w:p w14:paraId="5EE3D50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AH00013</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Pre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configuration failed</w:t>
      </w:r>
    </w:p>
    <w:p w14:paraId="6570EF9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不要慌问题不大，下面来解决这个问</w:t>
      </w:r>
      <w:r w:rsidRPr="00024145">
        <w:rPr>
          <w:rFonts w:ascii="宋体" w:eastAsia="宋体" w:hAnsi="宋体" w:cs="宋体"/>
          <w:sz w:val="24"/>
          <w:szCs w:val="24"/>
          <w:lang w:bidi="bo-CN"/>
        </w:rPr>
        <w:t>题</w:t>
      </w:r>
    </w:p>
    <w:p w14:paraId="38A489F0"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解决</w:t>
      </w:r>
      <w:r w:rsidRPr="00024145">
        <w:rPr>
          <w:rFonts w:ascii="Times New Roman" w:eastAsia="Times New Roman" w:hAnsi="Times New Roman" w:cs="Times New Roman"/>
          <w:b/>
          <w:bCs/>
          <w:sz w:val="27"/>
          <w:szCs w:val="27"/>
          <w:lang w:bidi="bo-CN"/>
        </w:rPr>
        <w:t xml:space="preserve"> Apache PHP </w:t>
      </w:r>
      <w:r w:rsidRPr="00024145">
        <w:rPr>
          <w:rFonts w:ascii="宋体" w:eastAsia="宋体" w:hAnsi="宋体" w:cs="宋体" w:hint="eastAsia"/>
          <w:b/>
          <w:bCs/>
          <w:sz w:val="27"/>
          <w:szCs w:val="27"/>
          <w:lang w:bidi="bo-CN"/>
        </w:rPr>
        <w:t>报</w:t>
      </w:r>
      <w:r w:rsidRPr="00024145">
        <w:rPr>
          <w:rFonts w:ascii="宋体" w:eastAsia="宋体" w:hAnsi="宋体" w:cs="宋体"/>
          <w:b/>
          <w:bCs/>
          <w:sz w:val="27"/>
          <w:szCs w:val="27"/>
          <w:lang w:bidi="bo-CN"/>
        </w:rPr>
        <w:t>错</w:t>
      </w:r>
    </w:p>
    <w:p w14:paraId="1B4C8F5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先找到如下</w:t>
      </w:r>
      <w:r w:rsidRPr="00024145">
        <w:rPr>
          <w:rFonts w:ascii="宋体" w:eastAsia="宋体" w:hAnsi="宋体" w:cs="宋体"/>
          <w:sz w:val="24"/>
          <w:szCs w:val="24"/>
          <w:lang w:bidi="bo-CN"/>
        </w:rPr>
        <w:t>行</w:t>
      </w:r>
    </w:p>
    <w:p w14:paraId="632487B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0B77B31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lastRenderedPageBreak/>
        <w:t>LoadModule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mpm_worker_module libexec/apache2/mod_mpm_worker.so</w:t>
      </w:r>
    </w:p>
    <w:p w14:paraId="0A1EBFB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给他注释掉为</w:t>
      </w:r>
      <w:r w:rsidRPr="00024145">
        <w:rPr>
          <w:rFonts w:ascii="Times New Roman" w:eastAsia="Times New Roman" w:hAnsi="Times New Roman" w:cs="Times New Roman"/>
          <w:sz w:val="24"/>
          <w:szCs w:val="24"/>
          <w:lang w:bidi="bo-CN"/>
        </w:rPr>
        <w:t>:</w:t>
      </w:r>
    </w:p>
    <w:p w14:paraId="58ACBB9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75A4BA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D4D0AB"/>
          <w:sz w:val="27"/>
          <w:szCs w:val="27"/>
          <w:lang w:bidi="bo-CN"/>
        </w:rPr>
        <w:t>#LoadModule mpm_worker_module libexec/apache2/mod_mpm_worker.so</w:t>
      </w:r>
    </w:p>
    <w:p w14:paraId="4B9F912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然后找到如下行</w:t>
      </w:r>
      <w:r w:rsidRPr="00024145">
        <w:rPr>
          <w:rFonts w:ascii="Times New Roman" w:eastAsia="Times New Roman" w:hAnsi="Times New Roman" w:cs="Times New Roman"/>
          <w:sz w:val="24"/>
          <w:szCs w:val="24"/>
          <w:lang w:bidi="bo-CN"/>
        </w:rPr>
        <w:t>:</w:t>
      </w:r>
    </w:p>
    <w:p w14:paraId="439186D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0EE22D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D4D0AB"/>
          <w:sz w:val="27"/>
          <w:szCs w:val="27"/>
          <w:lang w:bidi="bo-CN"/>
        </w:rPr>
        <w:t>#LoadModule mpm_prefork_module libexec/apache2/mod_mpm_prefork.so</w:t>
      </w:r>
    </w:p>
    <w:p w14:paraId="0ABAA7C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取消注释为</w:t>
      </w:r>
      <w:r w:rsidRPr="00024145">
        <w:rPr>
          <w:rFonts w:ascii="Times New Roman" w:eastAsia="Times New Roman" w:hAnsi="Times New Roman" w:cs="Times New Roman"/>
          <w:sz w:val="24"/>
          <w:szCs w:val="24"/>
          <w:lang w:bidi="bo-CN"/>
        </w:rPr>
        <w:t>:</w:t>
      </w:r>
    </w:p>
    <w:p w14:paraId="35C3872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292512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LoadModule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mpm_prefork_module libexec/apache2/mod_mpm_prefork.so</w:t>
      </w:r>
    </w:p>
    <w:p w14:paraId="0E35347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最终的示例图如下</w:t>
      </w:r>
      <w:r w:rsidRPr="00024145">
        <w:rPr>
          <w:rFonts w:ascii="Times New Roman" w:eastAsia="Times New Roman" w:hAnsi="Times New Roman" w:cs="Times New Roman"/>
          <w:sz w:val="24"/>
          <w:szCs w:val="24"/>
          <w:lang w:bidi="bo-CN"/>
        </w:rPr>
        <w:t>:</w:t>
      </w:r>
    </w:p>
    <w:p w14:paraId="2A2B513D" w14:textId="6E2BC31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75E2F7F" wp14:editId="62B5A946">
            <wp:extent cx="6645910" cy="1551305"/>
            <wp:effectExtent l="0" t="0" r="2540" b="0"/>
            <wp:docPr id="117" name="Picture 117" descr="https://image.3001.net/images/20200424/15876891812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3001.net/images/20200424/1587689181206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1551305"/>
                    </a:xfrm>
                    <a:prstGeom prst="rect">
                      <a:avLst/>
                    </a:prstGeom>
                    <a:noFill/>
                    <a:ln>
                      <a:noFill/>
                    </a:ln>
                  </pic:spPr>
                </pic:pic>
              </a:graphicData>
            </a:graphic>
          </wp:inline>
        </w:drawing>
      </w:r>
    </w:p>
    <w:p w14:paraId="5AD862FB"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解析</w:t>
      </w:r>
      <w:r w:rsidRPr="00024145">
        <w:rPr>
          <w:rFonts w:ascii="Times New Roman" w:eastAsia="Times New Roman" w:hAnsi="Times New Roman" w:cs="Times New Roman"/>
          <w:b/>
          <w:bCs/>
          <w:sz w:val="27"/>
          <w:szCs w:val="27"/>
          <w:lang w:bidi="bo-CN"/>
        </w:rPr>
        <w:t xml:space="preserve"> PHP </w:t>
      </w:r>
      <w:r w:rsidRPr="00024145">
        <w:rPr>
          <w:rFonts w:ascii="宋体" w:eastAsia="宋体" w:hAnsi="宋体" w:cs="宋体" w:hint="eastAsia"/>
          <w:b/>
          <w:bCs/>
          <w:sz w:val="27"/>
          <w:szCs w:val="27"/>
          <w:lang w:bidi="bo-CN"/>
        </w:rPr>
        <w:t>测</w:t>
      </w:r>
      <w:r w:rsidRPr="00024145">
        <w:rPr>
          <w:rFonts w:ascii="宋体" w:eastAsia="宋体" w:hAnsi="宋体" w:cs="宋体"/>
          <w:b/>
          <w:bCs/>
          <w:sz w:val="27"/>
          <w:szCs w:val="27"/>
          <w:lang w:bidi="bo-CN"/>
        </w:rPr>
        <w:t>试</w:t>
      </w:r>
    </w:p>
    <w:p w14:paraId="3A5A1E8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w:t>
      </w:r>
      <w:r w:rsidRPr="00024145">
        <w:rPr>
          <w:rFonts w:ascii="Times New Roman" w:eastAsia="Times New Roman" w:hAnsi="Times New Roman" w:cs="Times New Roman"/>
          <w:sz w:val="24"/>
          <w:szCs w:val="24"/>
          <w:lang w:bidi="bo-CN"/>
        </w:rPr>
        <w:t xml:space="preserve"> Apache </w:t>
      </w:r>
      <w:r w:rsidRPr="00024145">
        <w:rPr>
          <w:rFonts w:ascii="宋体" w:eastAsia="宋体" w:hAnsi="宋体" w:cs="宋体" w:hint="eastAsia"/>
          <w:sz w:val="24"/>
          <w:szCs w:val="24"/>
          <w:lang w:bidi="bo-CN"/>
        </w:rPr>
        <w:t>的网站根目录下，创建一个</w:t>
      </w:r>
      <w:r w:rsidRPr="00024145">
        <w:rPr>
          <w:rFonts w:ascii="Times New Roman" w:eastAsia="Times New Roman" w:hAnsi="Times New Roman" w:cs="Times New Roman"/>
          <w:sz w:val="24"/>
          <w:szCs w:val="24"/>
          <w:lang w:bidi="bo-CN"/>
        </w:rPr>
        <w:t xml:space="preserve"> index.php </w:t>
      </w:r>
      <w:r w:rsidRPr="00024145">
        <w:rPr>
          <w:rFonts w:ascii="宋体" w:eastAsia="宋体" w:hAnsi="宋体" w:cs="宋体" w:hint="eastAsia"/>
          <w:sz w:val="24"/>
          <w:szCs w:val="24"/>
          <w:lang w:bidi="bo-CN"/>
        </w:rPr>
        <w:t>，测试一下</w:t>
      </w:r>
      <w:r w:rsidRPr="00024145">
        <w:rPr>
          <w:rFonts w:ascii="Times New Roman" w:eastAsia="Times New Roman" w:hAnsi="Times New Roman" w:cs="Times New Roman"/>
          <w:sz w:val="24"/>
          <w:szCs w:val="24"/>
          <w:lang w:bidi="bo-CN"/>
        </w:rPr>
        <w:t xml:space="preserve"> phpinfo() </w:t>
      </w:r>
      <w:r w:rsidRPr="00024145">
        <w:rPr>
          <w:rFonts w:ascii="宋体" w:eastAsia="宋体" w:hAnsi="宋体" w:cs="宋体" w:hint="eastAsia"/>
          <w:sz w:val="24"/>
          <w:szCs w:val="24"/>
          <w:lang w:bidi="bo-CN"/>
        </w:rPr>
        <w:t>函数能否正常运行</w:t>
      </w:r>
      <w:r w:rsidRPr="00024145">
        <w:rPr>
          <w:rFonts w:ascii="Times New Roman" w:eastAsia="Times New Roman" w:hAnsi="Times New Roman" w:cs="Times New Roman"/>
          <w:sz w:val="24"/>
          <w:szCs w:val="24"/>
          <w:lang w:bidi="bo-CN"/>
        </w:rPr>
        <w:t>:</w:t>
      </w:r>
    </w:p>
    <w:p w14:paraId="2E514D9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019CCE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'&lt;?php phpinfo(); ?&gt;'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/share/apache2/default-site/htdocs/index.php</w:t>
      </w:r>
    </w:p>
    <w:p w14:paraId="78D6A53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然后浏览访问</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http://127.0.0.1:8080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查看效果</w:t>
      </w:r>
      <w:r w:rsidRPr="00024145">
        <w:rPr>
          <w:rFonts w:ascii="Times New Roman" w:eastAsia="Times New Roman" w:hAnsi="Times New Roman" w:cs="Times New Roman"/>
          <w:sz w:val="24"/>
          <w:szCs w:val="24"/>
          <w:lang w:bidi="bo-CN"/>
        </w:rPr>
        <w:t>:</w:t>
      </w:r>
    </w:p>
    <w:p w14:paraId="5D8D0D04" w14:textId="1F8FA2E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350C9BF" wp14:editId="3E88C238">
            <wp:extent cx="6645910" cy="5923915"/>
            <wp:effectExtent l="0" t="0" r="2540" b="635"/>
            <wp:docPr id="116" name="Picture 116"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5923915"/>
                    </a:xfrm>
                    <a:prstGeom prst="rect">
                      <a:avLst/>
                    </a:prstGeom>
                    <a:noFill/>
                    <a:ln>
                      <a:noFill/>
                    </a:ln>
                  </pic:spPr>
                </pic:pic>
              </a:graphicData>
            </a:graphic>
          </wp:inline>
        </w:drawing>
      </w:r>
    </w:p>
    <w:p w14:paraId="0739386F"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OK</w:t>
      </w:r>
    </w:p>
    <w:p w14:paraId="3936B5F8"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C</w:t>
      </w:r>
    </w:p>
    <w:p w14:paraId="02EFB50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官方封装了</w:t>
      </w:r>
      <w:r w:rsidRPr="00024145">
        <w:rPr>
          <w:rFonts w:ascii="Times New Roman" w:eastAsia="Times New Roman" w:hAnsi="Times New Roman" w:cs="Times New Roman"/>
          <w:sz w:val="24"/>
          <w:szCs w:val="24"/>
          <w:lang w:bidi="bo-CN"/>
        </w:rPr>
        <w:t xml:space="preserve"> Clang</w:t>
      </w:r>
      <w:r w:rsidRPr="00024145">
        <w:rPr>
          <w:rFonts w:ascii="宋体" w:eastAsia="宋体" w:hAnsi="宋体" w:cs="宋体" w:hint="eastAsia"/>
          <w:sz w:val="24"/>
          <w:szCs w:val="24"/>
          <w:lang w:bidi="bo-CN"/>
        </w:rPr>
        <w:t>，他是一个</w:t>
      </w:r>
      <w:r w:rsidRPr="00024145">
        <w:rPr>
          <w:rFonts w:ascii="Times New Roman" w:eastAsia="Times New Roman" w:hAnsi="Times New Roman" w:cs="Times New Roman"/>
          <w:sz w:val="24"/>
          <w:szCs w:val="24"/>
          <w:lang w:bidi="bo-CN"/>
        </w:rPr>
        <w:t>C</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C++</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Objective-C</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Objective-C++</w:t>
      </w:r>
      <w:r w:rsidRPr="00024145">
        <w:rPr>
          <w:rFonts w:ascii="宋体" w:eastAsia="宋体" w:hAnsi="宋体" w:cs="宋体" w:hint="eastAsia"/>
          <w:sz w:val="24"/>
          <w:szCs w:val="24"/>
          <w:lang w:bidi="bo-CN"/>
        </w:rPr>
        <w:t>编程语言的编译器前端</w:t>
      </w:r>
      <w:r w:rsidRPr="00024145">
        <w:rPr>
          <w:rFonts w:ascii="宋体" w:eastAsia="宋体" w:hAnsi="宋体" w:cs="宋体"/>
          <w:sz w:val="24"/>
          <w:szCs w:val="24"/>
          <w:lang w:bidi="bo-CN"/>
        </w:rPr>
        <w:t>。</w:t>
      </w:r>
    </w:p>
    <w:p w14:paraId="410171EA"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clang</w:t>
      </w:r>
    </w:p>
    <w:p w14:paraId="6F7BEEB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081784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clang</w:t>
      </w:r>
    </w:p>
    <w:p w14:paraId="01F05CF8"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编译测</w:t>
      </w:r>
      <w:r w:rsidRPr="00024145">
        <w:rPr>
          <w:rFonts w:ascii="宋体" w:eastAsia="宋体" w:hAnsi="宋体" w:cs="宋体"/>
          <w:b/>
          <w:bCs/>
          <w:sz w:val="27"/>
          <w:szCs w:val="27"/>
          <w:lang w:bidi="bo-CN"/>
        </w:rPr>
        <w:t>试</w:t>
      </w:r>
    </w:p>
    <w:p w14:paraId="7D2B3E6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clang </w:t>
      </w:r>
      <w:r w:rsidRPr="00024145">
        <w:rPr>
          <w:rFonts w:ascii="宋体" w:eastAsia="宋体" w:hAnsi="宋体" w:cs="宋体" w:hint="eastAsia"/>
          <w:sz w:val="24"/>
          <w:szCs w:val="24"/>
          <w:lang w:bidi="bo-CN"/>
        </w:rPr>
        <w:t>在编译这一块很强大，感兴趣的朋友可以去网上查看详细的教程，国光这里只演示基本的</w:t>
      </w:r>
      <w:r w:rsidRPr="00024145">
        <w:rPr>
          <w:rFonts w:ascii="Times New Roman" w:eastAsia="Times New Roman" w:hAnsi="Times New Roman" w:cs="Times New Roman"/>
          <w:sz w:val="24"/>
          <w:szCs w:val="24"/>
          <w:lang w:bidi="bo-CN"/>
        </w:rPr>
        <w:t xml:space="preserve"> Hello World</w:t>
      </w:r>
      <w:r w:rsidRPr="00024145">
        <w:rPr>
          <w:rFonts w:ascii="宋体" w:eastAsia="宋体" w:hAnsi="宋体" w:cs="宋体" w:hint="eastAsia"/>
          <w:sz w:val="24"/>
          <w:szCs w:val="24"/>
          <w:lang w:bidi="bo-CN"/>
        </w:rPr>
        <w:t>使用。写一个</w:t>
      </w:r>
      <w:r w:rsidRPr="00024145">
        <w:rPr>
          <w:rFonts w:ascii="Times New Roman" w:eastAsia="Times New Roman" w:hAnsi="Times New Roman" w:cs="Times New Roman"/>
          <w:sz w:val="24"/>
          <w:szCs w:val="24"/>
          <w:lang w:bidi="bo-CN"/>
        </w:rPr>
        <w:t>Hello World</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C</w:t>
      </w:r>
      <w:r w:rsidRPr="00024145">
        <w:rPr>
          <w:rFonts w:ascii="宋体" w:eastAsia="宋体" w:hAnsi="宋体" w:cs="宋体" w:hint="eastAsia"/>
          <w:sz w:val="24"/>
          <w:szCs w:val="24"/>
          <w:lang w:bidi="bo-CN"/>
        </w:rPr>
        <w:t>程序，如下</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hello.c</w:t>
      </w:r>
      <w:r w:rsidRPr="00024145">
        <w:rPr>
          <w:rFonts w:ascii="Times New Roman" w:eastAsia="Times New Roman" w:hAnsi="Times New Roman" w:cs="Times New Roman"/>
          <w:sz w:val="24"/>
          <w:szCs w:val="24"/>
          <w:lang w:bidi="bo-CN"/>
        </w:rPr>
        <w:t>:</w:t>
      </w:r>
    </w:p>
    <w:p w14:paraId="7F05F67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C</w:t>
      </w:r>
    </w:p>
    <w:p w14:paraId="22CD9DF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A07A"/>
          <w:sz w:val="27"/>
          <w:szCs w:val="27"/>
          <w:lang w:bidi="bo-CN"/>
        </w:rPr>
        <w:lastRenderedPageBreak/>
        <w:t>#</w:t>
      </w:r>
      <w:r w:rsidRPr="00024145">
        <w:rPr>
          <w:rFonts w:ascii="Courier New" w:eastAsia="Times New Roman" w:hAnsi="Courier New" w:cs="Courier New"/>
          <w:color w:val="00E0E0"/>
          <w:sz w:val="27"/>
          <w:szCs w:val="27"/>
          <w:lang w:bidi="bo-CN"/>
        </w:rPr>
        <w:t>include</w:t>
      </w:r>
      <w:r w:rsidRPr="00024145">
        <w:rPr>
          <w:rFonts w:ascii="Courier New" w:eastAsia="Times New Roman" w:hAnsi="Courier New" w:cs="Courier New"/>
          <w:color w:val="FFA07A"/>
          <w:sz w:val="27"/>
          <w:szCs w:val="27"/>
          <w:lang w:bidi="bo-CN"/>
        </w:rPr>
        <w:t xml:space="preserve"> </w:t>
      </w:r>
      <w:r w:rsidRPr="00024145">
        <w:rPr>
          <w:rFonts w:ascii="Courier New" w:eastAsia="Times New Roman" w:hAnsi="Courier New" w:cs="Courier New"/>
          <w:color w:val="ABE338"/>
          <w:sz w:val="27"/>
          <w:szCs w:val="27"/>
          <w:lang w:bidi="bo-CN"/>
        </w:rPr>
        <w:t>&lt;stdio.h&gt;</w:t>
      </w:r>
    </w:p>
    <w:p w14:paraId="4532832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3DDEF26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int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main</w:t>
      </w:r>
      <w:r w:rsidRPr="00024145">
        <w:rPr>
          <w:rFonts w:ascii="Courier New" w:eastAsia="Times New Roman" w:hAnsi="Courier New" w:cs="Courier New"/>
          <w:color w:val="FEFEFE"/>
          <w:sz w:val="27"/>
          <w:szCs w:val="27"/>
          <w:lang w:bidi="bo-CN"/>
        </w:rPr>
        <w:t>(){</w:t>
      </w:r>
    </w:p>
    <w:p w14:paraId="2D06DEF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printf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"Hello World"</w:t>
      </w:r>
      <w:r w:rsidRPr="00024145">
        <w:rPr>
          <w:rFonts w:ascii="Courier New" w:eastAsia="Times New Roman" w:hAnsi="Courier New" w:cs="Courier New"/>
          <w:color w:val="FEFEFE"/>
          <w:sz w:val="27"/>
          <w:szCs w:val="27"/>
          <w:lang w:bidi="bo-CN"/>
        </w:rPr>
        <w:t>)</w:t>
      </w:r>
    </w:p>
    <w:p w14:paraId="7BA5943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return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1A3493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6DFBDCB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编辑完成后，使用</w:t>
      </w:r>
      <w:r w:rsidRPr="00024145">
        <w:rPr>
          <w:rFonts w:ascii="Times New Roman" w:eastAsia="Times New Roman" w:hAnsi="Times New Roman" w:cs="Times New Roman"/>
          <w:sz w:val="24"/>
          <w:szCs w:val="24"/>
          <w:lang w:bidi="bo-CN"/>
        </w:rPr>
        <w:t xml:space="preserve"> clang </w:t>
      </w:r>
      <w:r w:rsidRPr="00024145">
        <w:rPr>
          <w:rFonts w:ascii="宋体" w:eastAsia="宋体" w:hAnsi="宋体" w:cs="宋体" w:hint="eastAsia"/>
          <w:sz w:val="24"/>
          <w:szCs w:val="24"/>
          <w:lang w:bidi="bo-CN"/>
        </w:rPr>
        <w:t>来编译生成</w:t>
      </w:r>
      <w:r w:rsidRPr="00024145">
        <w:rPr>
          <w:rFonts w:ascii="Times New Roman" w:eastAsia="Times New Roman" w:hAnsi="Times New Roman" w:cs="Times New Roman"/>
          <w:sz w:val="24"/>
          <w:szCs w:val="24"/>
          <w:lang w:bidi="bo-CN"/>
        </w:rPr>
        <w:t xml:space="preserve"> hello </w:t>
      </w:r>
      <w:r w:rsidRPr="00024145">
        <w:rPr>
          <w:rFonts w:ascii="宋体" w:eastAsia="宋体" w:hAnsi="宋体" w:cs="宋体" w:hint="eastAsia"/>
          <w:sz w:val="24"/>
          <w:szCs w:val="24"/>
          <w:lang w:bidi="bo-CN"/>
        </w:rPr>
        <w:t>的可执行文件</w:t>
      </w:r>
      <w:r w:rsidRPr="00024145">
        <w:rPr>
          <w:rFonts w:ascii="宋体" w:eastAsia="宋体" w:hAnsi="宋体" w:cs="宋体"/>
          <w:sz w:val="24"/>
          <w:szCs w:val="24"/>
          <w:lang w:bidi="bo-CN"/>
        </w:rPr>
        <w:t>：</w:t>
      </w:r>
    </w:p>
    <w:p w14:paraId="724ECF3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46F50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clang hello.c -o hello</w:t>
      </w:r>
    </w:p>
    <w:p w14:paraId="4D725BFC" w14:textId="60056AB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D58571E" wp14:editId="1B492461">
            <wp:extent cx="6645910" cy="3290570"/>
            <wp:effectExtent l="0" t="0" r="2540" b="5080"/>
            <wp:docPr id="115" name="Picture 115" descr="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效果图"/>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290570"/>
                    </a:xfrm>
                    <a:prstGeom prst="rect">
                      <a:avLst/>
                    </a:prstGeom>
                    <a:noFill/>
                    <a:ln>
                      <a:noFill/>
                    </a:ln>
                  </pic:spPr>
                </pic:pic>
              </a:graphicData>
            </a:graphic>
          </wp:inline>
        </w:drawing>
      </w:r>
    </w:p>
    <w:p w14:paraId="373FAAD0"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效果</w:t>
      </w:r>
      <w:r w:rsidRPr="00024145">
        <w:rPr>
          <w:rFonts w:ascii="宋体" w:eastAsia="宋体" w:hAnsi="宋体" w:cs="宋体"/>
          <w:b/>
          <w:bCs/>
          <w:color w:val="525F7F"/>
          <w:sz w:val="24"/>
          <w:szCs w:val="24"/>
          <w:lang w:bidi="bo-CN"/>
        </w:rPr>
        <w:t>图</w:t>
      </w:r>
    </w:p>
    <w:p w14:paraId="2088C65B"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Java</w:t>
      </w:r>
    </w:p>
    <w:p w14:paraId="3A2E4DE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原生编译</w:t>
      </w:r>
      <w:r w:rsidRPr="00024145">
        <w:rPr>
          <w:rFonts w:ascii="Times New Roman" w:eastAsia="Times New Roman" w:hAnsi="Times New Roman" w:cs="Times New Roman"/>
          <w:sz w:val="24"/>
          <w:szCs w:val="24"/>
          <w:lang w:bidi="bo-CN"/>
        </w:rPr>
        <w:t>JAVA</w:t>
      </w:r>
      <w:r w:rsidRPr="00024145">
        <w:rPr>
          <w:rFonts w:ascii="宋体" w:eastAsia="宋体" w:hAnsi="宋体" w:cs="宋体" w:hint="eastAsia"/>
          <w:sz w:val="24"/>
          <w:szCs w:val="24"/>
          <w:lang w:bidi="bo-CN"/>
        </w:rPr>
        <w:t>只能使用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ecj</w:t>
      </w:r>
      <w:r w:rsidRPr="00024145">
        <w:rPr>
          <w:rFonts w:ascii="Times New Roman" w:eastAsia="Times New Roman" w:hAnsi="Times New Roman" w:cs="Times New Roman"/>
          <w:sz w:val="24"/>
          <w:szCs w:val="24"/>
          <w:lang w:bidi="bo-CN"/>
        </w:rPr>
        <w:t xml:space="preserve"> (Eclipse Compiler for Java)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dx</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了，然后使用</w:t>
      </w:r>
      <w:r w:rsidRPr="00024145">
        <w:rPr>
          <w:rFonts w:ascii="Times New Roman" w:eastAsia="Times New Roman" w:hAnsi="Times New Roman" w:cs="Times New Roman"/>
          <w:sz w:val="24"/>
          <w:szCs w:val="24"/>
          <w:lang w:bidi="bo-CN"/>
        </w:rPr>
        <w:t xml:space="preserve"> Android </w:t>
      </w:r>
      <w:r w:rsidRPr="00024145">
        <w:rPr>
          <w:rFonts w:ascii="宋体" w:eastAsia="宋体" w:hAnsi="宋体" w:cs="宋体" w:hint="eastAsia"/>
          <w:sz w:val="24"/>
          <w:szCs w:val="24"/>
          <w:lang w:bidi="bo-CN"/>
        </w:rPr>
        <w:t>自带的</w:t>
      </w:r>
      <w:r w:rsidRPr="00024145">
        <w:rPr>
          <w:rFonts w:ascii="Times New Roman" w:eastAsia="Times New Roman" w:hAnsi="Times New Roman" w:cs="Times New Roman"/>
          <w:sz w:val="24"/>
          <w:szCs w:val="24"/>
          <w:lang w:bidi="bo-CN"/>
        </w:rPr>
        <w:t xml:space="preserve"> dalvikvm </w:t>
      </w:r>
      <w:r w:rsidRPr="00024145">
        <w:rPr>
          <w:rFonts w:ascii="宋体" w:eastAsia="宋体" w:hAnsi="宋体" w:cs="宋体" w:hint="eastAsia"/>
          <w:sz w:val="24"/>
          <w:szCs w:val="24"/>
          <w:lang w:bidi="bo-CN"/>
        </w:rPr>
        <w:t>运行。如果想要完整体验</w:t>
      </w:r>
      <w:r w:rsidRPr="00024145">
        <w:rPr>
          <w:rFonts w:ascii="Times New Roman" w:eastAsia="Times New Roman" w:hAnsi="Times New Roman" w:cs="Times New Roman"/>
          <w:sz w:val="24"/>
          <w:szCs w:val="24"/>
          <w:lang w:bidi="bo-CN"/>
        </w:rPr>
        <w:t>JAVA</w:t>
      </w:r>
      <w:r w:rsidRPr="00024145">
        <w:rPr>
          <w:rFonts w:ascii="宋体" w:eastAsia="宋体" w:hAnsi="宋体" w:cs="宋体" w:hint="eastAsia"/>
          <w:sz w:val="24"/>
          <w:szCs w:val="24"/>
          <w:lang w:bidi="bo-CN"/>
        </w:rPr>
        <w:t>环境的话，另一个方法就是</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里面安装一个完整的</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系统，然后在</w:t>
      </w:r>
      <w:r w:rsidRPr="00024145">
        <w:rPr>
          <w:rFonts w:ascii="Times New Roman" w:eastAsia="Times New Roman" w:hAnsi="Times New Roman" w:cs="Times New Roman"/>
          <w:sz w:val="24"/>
          <w:szCs w:val="24"/>
          <w:lang w:bidi="bo-CN"/>
        </w:rPr>
        <w:t xml:space="preserve"> Linux</w:t>
      </w:r>
      <w:r w:rsidRPr="00024145">
        <w:rPr>
          <w:rFonts w:ascii="宋体" w:eastAsia="宋体" w:hAnsi="宋体" w:cs="宋体" w:hint="eastAsia"/>
          <w:sz w:val="24"/>
          <w:szCs w:val="24"/>
          <w:lang w:bidi="bo-CN"/>
        </w:rPr>
        <w:t>里面运行</w:t>
      </w:r>
      <w:r w:rsidRPr="00024145">
        <w:rPr>
          <w:rFonts w:ascii="Times New Roman" w:eastAsia="Times New Roman" w:hAnsi="Times New Roman" w:cs="Times New Roman"/>
          <w:sz w:val="24"/>
          <w:szCs w:val="24"/>
          <w:lang w:bidi="bo-CN"/>
        </w:rPr>
        <w:t>Java</w:t>
      </w:r>
      <w:r w:rsidRPr="00024145">
        <w:rPr>
          <w:rFonts w:ascii="宋体" w:eastAsia="宋体" w:hAnsi="宋体" w:cs="宋体" w:hint="eastAsia"/>
          <w:sz w:val="24"/>
          <w:szCs w:val="24"/>
          <w:lang w:bidi="bo-CN"/>
        </w:rPr>
        <w:t>，安装系统部分下面文章会详细介绍，这一节国光只介绍最基本的操作</w:t>
      </w:r>
      <w:r w:rsidRPr="00024145">
        <w:rPr>
          <w:rFonts w:ascii="宋体" w:eastAsia="宋体" w:hAnsi="宋体" w:cs="宋体"/>
          <w:sz w:val="24"/>
          <w:szCs w:val="24"/>
          <w:lang w:bidi="bo-CN"/>
        </w:rPr>
        <w:t>。</w:t>
      </w:r>
    </w:p>
    <w:p w14:paraId="1D6F5D47"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安装编译工</w:t>
      </w:r>
      <w:r w:rsidRPr="00024145">
        <w:rPr>
          <w:rFonts w:ascii="宋体" w:eastAsia="宋体" w:hAnsi="宋体" w:cs="宋体"/>
          <w:b/>
          <w:bCs/>
          <w:sz w:val="27"/>
          <w:szCs w:val="27"/>
          <w:lang w:bidi="bo-CN"/>
        </w:rPr>
        <w:t>具</w:t>
      </w:r>
    </w:p>
    <w:p w14:paraId="545A35C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3CDC3A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ecj dx -y</w:t>
      </w:r>
    </w:p>
    <w:p w14:paraId="27D68AA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国光这里只演示基本的</w:t>
      </w:r>
      <w:r w:rsidRPr="00024145">
        <w:rPr>
          <w:rFonts w:ascii="Times New Roman" w:eastAsia="Times New Roman" w:hAnsi="Times New Roman" w:cs="Times New Roman"/>
          <w:sz w:val="24"/>
          <w:szCs w:val="24"/>
          <w:lang w:bidi="bo-CN"/>
        </w:rPr>
        <w:t xml:space="preserve"> Hello World </w:t>
      </w:r>
      <w:r w:rsidRPr="00024145">
        <w:rPr>
          <w:rFonts w:ascii="宋体" w:eastAsia="宋体" w:hAnsi="宋体" w:cs="宋体" w:hint="eastAsia"/>
          <w:sz w:val="24"/>
          <w:szCs w:val="24"/>
          <w:lang w:bidi="bo-CN"/>
        </w:rPr>
        <w:t>使用。写一个</w:t>
      </w:r>
      <w:r w:rsidRPr="00024145">
        <w:rPr>
          <w:rFonts w:ascii="Times New Roman" w:eastAsia="Times New Roman" w:hAnsi="Times New Roman" w:cs="Times New Roman"/>
          <w:sz w:val="24"/>
          <w:szCs w:val="24"/>
          <w:lang w:bidi="bo-CN"/>
        </w:rPr>
        <w:t>Hello World</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JAVA </w:t>
      </w:r>
      <w:r w:rsidRPr="00024145">
        <w:rPr>
          <w:rFonts w:ascii="宋体" w:eastAsia="宋体" w:hAnsi="宋体" w:cs="宋体" w:hint="eastAsia"/>
          <w:sz w:val="24"/>
          <w:szCs w:val="24"/>
          <w:lang w:bidi="bo-CN"/>
        </w:rPr>
        <w:t>程序，如下</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HelloWorld.java</w:t>
      </w:r>
      <w:r w:rsidRPr="00024145">
        <w:rPr>
          <w:rFonts w:ascii="Times New Roman" w:eastAsia="Times New Roman" w:hAnsi="Times New Roman" w:cs="Times New Roman"/>
          <w:sz w:val="24"/>
          <w:szCs w:val="24"/>
          <w:lang w:bidi="bo-CN"/>
        </w:rPr>
        <w:t>:</w:t>
      </w:r>
    </w:p>
    <w:p w14:paraId="6C92AF2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Java</w:t>
      </w:r>
    </w:p>
    <w:p w14:paraId="5255DCE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public</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class</w:t>
      </w:r>
      <w:r w:rsidRPr="00024145">
        <w:rPr>
          <w:rFonts w:ascii="Courier New" w:eastAsia="Times New Roman" w:hAnsi="Courier New" w:cs="Courier New"/>
          <w:color w:val="F8F8F2"/>
          <w:sz w:val="27"/>
          <w:szCs w:val="27"/>
          <w:lang w:bidi="bo-CN"/>
        </w:rPr>
        <w:t xml:space="preserve"> HelloWorld </w:t>
      </w:r>
      <w:r w:rsidRPr="00024145">
        <w:rPr>
          <w:rFonts w:ascii="Courier New" w:eastAsia="Times New Roman" w:hAnsi="Courier New" w:cs="Courier New"/>
          <w:color w:val="FEFEFE"/>
          <w:sz w:val="27"/>
          <w:szCs w:val="27"/>
          <w:lang w:bidi="bo-CN"/>
        </w:rPr>
        <w:t>{</w:t>
      </w:r>
    </w:p>
    <w:p w14:paraId="4309832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public</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static</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void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main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String</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args</w:t>
      </w:r>
      <w:r w:rsidRPr="00024145">
        <w:rPr>
          <w:rFonts w:ascii="Courier New" w:eastAsia="Times New Roman" w:hAnsi="Courier New" w:cs="Courier New"/>
          <w:color w:val="FEFEFE"/>
          <w:sz w:val="27"/>
          <w:szCs w:val="27"/>
          <w:lang w:bidi="bo-CN"/>
        </w:rPr>
        <w:t>){</w:t>
      </w:r>
    </w:p>
    <w:p w14:paraId="5EFA6B0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System</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out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println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"Hello Termux"</w:t>
      </w:r>
      <w:r w:rsidRPr="00024145">
        <w:rPr>
          <w:rFonts w:ascii="Courier New" w:eastAsia="Times New Roman" w:hAnsi="Courier New" w:cs="Courier New"/>
          <w:color w:val="FEFEFE"/>
          <w:sz w:val="27"/>
          <w:szCs w:val="27"/>
          <w:lang w:bidi="bo-CN"/>
        </w:rPr>
        <w:t>);</w:t>
      </w:r>
    </w:p>
    <w:p w14:paraId="47E9CEC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 xml:space="preserve">    </w:t>
      </w:r>
      <w:r w:rsidRPr="00024145">
        <w:rPr>
          <w:rFonts w:ascii="Courier New" w:eastAsia="Times New Roman" w:hAnsi="Courier New" w:cs="Courier New"/>
          <w:color w:val="FEFEFE"/>
          <w:sz w:val="27"/>
          <w:szCs w:val="27"/>
          <w:lang w:bidi="bo-CN"/>
        </w:rPr>
        <w:t>}</w:t>
      </w:r>
    </w:p>
    <w:p w14:paraId="6FAE883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15ABF98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编译生成</w:t>
      </w:r>
      <w:r w:rsidRPr="00024145">
        <w:rPr>
          <w:rFonts w:ascii="Times New Roman" w:eastAsia="Times New Roman" w:hAnsi="Times New Roman" w:cs="Times New Roman"/>
          <w:b/>
          <w:bCs/>
          <w:sz w:val="27"/>
          <w:szCs w:val="27"/>
          <w:lang w:bidi="bo-CN"/>
        </w:rPr>
        <w:t xml:space="preserve"> class </w:t>
      </w:r>
      <w:r w:rsidRPr="00024145">
        <w:rPr>
          <w:rFonts w:ascii="宋体" w:eastAsia="宋体" w:hAnsi="宋体" w:cs="宋体" w:hint="eastAsia"/>
          <w:b/>
          <w:bCs/>
          <w:sz w:val="27"/>
          <w:szCs w:val="27"/>
          <w:lang w:bidi="bo-CN"/>
        </w:rPr>
        <w:t>文</w:t>
      </w:r>
      <w:r w:rsidRPr="00024145">
        <w:rPr>
          <w:rFonts w:ascii="宋体" w:eastAsia="宋体" w:hAnsi="宋体" w:cs="宋体"/>
          <w:b/>
          <w:bCs/>
          <w:sz w:val="27"/>
          <w:szCs w:val="27"/>
          <w:lang w:bidi="bo-CN"/>
        </w:rPr>
        <w:t>件</w:t>
      </w:r>
    </w:p>
    <w:p w14:paraId="019154C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F6E96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ecj HelloWorld.java</w:t>
      </w:r>
    </w:p>
    <w:p w14:paraId="1092C93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编译生成</w:t>
      </w:r>
      <w:r w:rsidRPr="00024145">
        <w:rPr>
          <w:rFonts w:ascii="Times New Roman" w:eastAsia="Times New Roman" w:hAnsi="Times New Roman" w:cs="Times New Roman"/>
          <w:b/>
          <w:bCs/>
          <w:sz w:val="27"/>
          <w:szCs w:val="27"/>
          <w:lang w:bidi="bo-CN"/>
        </w:rPr>
        <w:t xml:space="preserve"> dex </w:t>
      </w:r>
      <w:r w:rsidRPr="00024145">
        <w:rPr>
          <w:rFonts w:ascii="宋体" w:eastAsia="宋体" w:hAnsi="宋体" w:cs="宋体" w:hint="eastAsia"/>
          <w:b/>
          <w:bCs/>
          <w:sz w:val="27"/>
          <w:szCs w:val="27"/>
          <w:lang w:bidi="bo-CN"/>
        </w:rPr>
        <w:t>文</w:t>
      </w:r>
      <w:r w:rsidRPr="00024145">
        <w:rPr>
          <w:rFonts w:ascii="宋体" w:eastAsia="宋体" w:hAnsi="宋体" w:cs="宋体"/>
          <w:b/>
          <w:bCs/>
          <w:sz w:val="27"/>
          <w:szCs w:val="27"/>
          <w:lang w:bidi="bo-CN"/>
        </w:rPr>
        <w:t>件</w:t>
      </w:r>
    </w:p>
    <w:p w14:paraId="6A3EED9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B2CCDA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dx --dex --output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hello.dex HelloWorld.class</w:t>
      </w:r>
    </w:p>
    <w:p w14:paraId="50DA9B25"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使用</w:t>
      </w:r>
      <w:r w:rsidRPr="00024145">
        <w:rPr>
          <w:rFonts w:ascii="Times New Roman" w:eastAsia="Times New Roman" w:hAnsi="Times New Roman" w:cs="Times New Roman"/>
          <w:b/>
          <w:bCs/>
          <w:sz w:val="27"/>
          <w:szCs w:val="27"/>
          <w:lang w:bidi="bo-CN"/>
        </w:rPr>
        <w:t xml:space="preserve"> dalvikvm </w:t>
      </w:r>
      <w:r w:rsidRPr="00024145">
        <w:rPr>
          <w:rFonts w:ascii="宋体" w:eastAsia="宋体" w:hAnsi="宋体" w:cs="宋体" w:hint="eastAsia"/>
          <w:b/>
          <w:bCs/>
          <w:sz w:val="27"/>
          <w:szCs w:val="27"/>
          <w:lang w:bidi="bo-CN"/>
        </w:rPr>
        <w:t>运</w:t>
      </w:r>
      <w:r w:rsidRPr="00024145">
        <w:rPr>
          <w:rFonts w:ascii="宋体" w:eastAsia="宋体" w:hAnsi="宋体" w:cs="宋体"/>
          <w:b/>
          <w:bCs/>
          <w:sz w:val="27"/>
          <w:szCs w:val="27"/>
          <w:lang w:bidi="bo-CN"/>
        </w:rPr>
        <w:t>行</w:t>
      </w:r>
    </w:p>
    <w:p w14:paraId="6D7EB09B"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格式规范如下：</w:t>
      </w:r>
      <w:r w:rsidRPr="00024145">
        <w:rPr>
          <w:rFonts w:eastAsia="Times New Roman" w:cs="Consolas"/>
          <w:color w:val="E96900"/>
          <w:sz w:val="20"/>
          <w:szCs w:val="20"/>
          <w:shd w:val="clear" w:color="auto" w:fill="F8F8F8"/>
          <w:lang w:bidi="bo-CN"/>
        </w:rPr>
        <w:t>dalvikvm -cp dex</w:t>
      </w:r>
      <w:r w:rsidRPr="00024145">
        <w:rPr>
          <w:rFonts w:ascii="微软雅黑" w:eastAsia="微软雅黑" w:hAnsi="微软雅黑" w:cs="微软雅黑" w:hint="eastAsia"/>
          <w:color w:val="E96900"/>
          <w:sz w:val="20"/>
          <w:szCs w:val="20"/>
          <w:shd w:val="clear" w:color="auto" w:fill="F8F8F8"/>
          <w:lang w:bidi="bo-CN"/>
        </w:rPr>
        <w:t>文件名</w:t>
      </w:r>
      <w:r w:rsidRPr="00024145">
        <w:rPr>
          <w:rFonts w:eastAsia="Times New Roman" w:cs="Consolas"/>
          <w:color w:val="E96900"/>
          <w:sz w:val="20"/>
          <w:szCs w:val="20"/>
          <w:shd w:val="clear" w:color="auto" w:fill="F8F8F8"/>
          <w:lang w:bidi="bo-CN"/>
        </w:rPr>
        <w:t xml:space="preserve"> </w:t>
      </w:r>
      <w:r w:rsidRPr="00024145">
        <w:rPr>
          <w:rFonts w:ascii="微软雅黑" w:eastAsia="微软雅黑" w:hAnsi="微软雅黑" w:cs="微软雅黑" w:hint="eastAsia"/>
          <w:color w:val="E96900"/>
          <w:sz w:val="20"/>
          <w:szCs w:val="20"/>
          <w:shd w:val="clear" w:color="auto" w:fill="F8F8F8"/>
          <w:lang w:bidi="bo-CN"/>
        </w:rPr>
        <w:t>类</w:t>
      </w:r>
      <w:r w:rsidRPr="00024145">
        <w:rPr>
          <w:rFonts w:ascii="微软雅黑" w:eastAsia="微软雅黑" w:hAnsi="微软雅黑" w:cs="微软雅黑"/>
          <w:color w:val="E96900"/>
          <w:sz w:val="20"/>
          <w:szCs w:val="20"/>
          <w:shd w:val="clear" w:color="auto" w:fill="F8F8F8"/>
          <w:lang w:bidi="bo-CN"/>
        </w:rPr>
        <w:t>名</w:t>
      </w:r>
    </w:p>
    <w:p w14:paraId="304A262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7A6FCD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dalvikvm -cp hello.dex HelloWorld</w:t>
      </w:r>
    </w:p>
    <w:p w14:paraId="4C3E86F1" w14:textId="298D157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112CC40" wp14:editId="4C4260EC">
            <wp:extent cx="6645910" cy="5128895"/>
            <wp:effectExtent l="0" t="0" r="2540" b="0"/>
            <wp:docPr id="114" name="Picture 114" descr="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效果图"/>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5128895"/>
                    </a:xfrm>
                    <a:prstGeom prst="rect">
                      <a:avLst/>
                    </a:prstGeom>
                    <a:noFill/>
                    <a:ln>
                      <a:noFill/>
                    </a:ln>
                  </pic:spPr>
                </pic:pic>
              </a:graphicData>
            </a:graphic>
          </wp:inline>
        </w:drawing>
      </w:r>
    </w:p>
    <w:p w14:paraId="15CBA64B"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效果</w:t>
      </w:r>
      <w:r w:rsidRPr="00024145">
        <w:rPr>
          <w:rFonts w:ascii="宋体" w:eastAsia="宋体" w:hAnsi="宋体" w:cs="宋体"/>
          <w:b/>
          <w:bCs/>
          <w:color w:val="525F7F"/>
          <w:sz w:val="24"/>
          <w:szCs w:val="24"/>
          <w:lang w:bidi="bo-CN"/>
        </w:rPr>
        <w:t>图</w:t>
      </w:r>
    </w:p>
    <w:p w14:paraId="40B73D73"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MariaDB(MySQL)</w:t>
      </w:r>
    </w:p>
    <w:p w14:paraId="50BD331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lastRenderedPageBreak/>
        <w:t xml:space="preserve">MariaDB </w:t>
      </w:r>
      <w:r w:rsidRPr="00024145">
        <w:rPr>
          <w:rFonts w:ascii="宋体" w:eastAsia="宋体" w:hAnsi="宋体" w:cs="宋体" w:hint="eastAsia"/>
          <w:sz w:val="24"/>
          <w:szCs w:val="24"/>
          <w:lang w:bidi="bo-CN"/>
        </w:rPr>
        <w:t>是</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关系数据库管理系统的一个复刻，由社区开发，有商业支持，旨在继续保持在</w:t>
      </w:r>
      <w:r w:rsidRPr="00024145">
        <w:rPr>
          <w:rFonts w:ascii="Times New Roman" w:eastAsia="Times New Roman" w:hAnsi="Times New Roman" w:cs="Times New Roman"/>
          <w:sz w:val="24"/>
          <w:szCs w:val="24"/>
          <w:lang w:bidi="bo-CN"/>
        </w:rPr>
        <w:t>GNU GPL</w:t>
      </w:r>
      <w:r w:rsidRPr="00024145">
        <w:rPr>
          <w:rFonts w:ascii="宋体" w:eastAsia="宋体" w:hAnsi="宋体" w:cs="宋体" w:hint="eastAsia"/>
          <w:sz w:val="24"/>
          <w:szCs w:val="24"/>
          <w:lang w:bidi="bo-CN"/>
        </w:rPr>
        <w:t>下开源。开发这个分支的原因之一是：甲骨文公司收购了</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后，有将</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闭源的潜在风险，因此社区采用分支的方式来避开这个风险</w:t>
      </w:r>
      <w:r w:rsidRPr="00024145">
        <w:rPr>
          <w:rFonts w:ascii="宋体" w:eastAsia="宋体" w:hAnsi="宋体" w:cs="宋体"/>
          <w:sz w:val="24"/>
          <w:szCs w:val="24"/>
          <w:lang w:bidi="bo-CN"/>
        </w:rPr>
        <w:t>。</w:t>
      </w:r>
    </w:p>
    <w:p w14:paraId="055D58F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MariaDB</w:t>
      </w:r>
    </w:p>
    <w:p w14:paraId="692BA9C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官方也封装了</w:t>
      </w:r>
      <w:r w:rsidRPr="00024145">
        <w:rPr>
          <w:rFonts w:ascii="Times New Roman" w:eastAsia="Times New Roman" w:hAnsi="Times New Roman" w:cs="Times New Roman"/>
          <w:sz w:val="24"/>
          <w:szCs w:val="24"/>
          <w:lang w:bidi="bo-CN"/>
        </w:rPr>
        <w:t>MariaDB</w:t>
      </w:r>
      <w:r w:rsidRPr="00024145">
        <w:rPr>
          <w:rFonts w:ascii="宋体" w:eastAsia="宋体" w:hAnsi="宋体" w:cs="宋体" w:hint="eastAsia"/>
          <w:sz w:val="24"/>
          <w:szCs w:val="24"/>
          <w:lang w:bidi="bo-CN"/>
        </w:rPr>
        <w:t>，所以安装起来很方便</w:t>
      </w:r>
      <w:r w:rsidRPr="00024145">
        <w:rPr>
          <w:rFonts w:ascii="宋体" w:eastAsia="宋体" w:hAnsi="宋体" w:cs="宋体"/>
          <w:sz w:val="24"/>
          <w:szCs w:val="24"/>
          <w:lang w:bidi="bo-CN"/>
        </w:rPr>
        <w:t>：</w:t>
      </w:r>
    </w:p>
    <w:p w14:paraId="4B1CA57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50470D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mariadb</w:t>
      </w:r>
    </w:p>
    <w:p w14:paraId="366AB5B0" w14:textId="36D00A4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9328F7D" wp14:editId="6CF96622">
            <wp:extent cx="6645910" cy="805815"/>
            <wp:effectExtent l="0" t="0" r="2540" b="0"/>
            <wp:docPr id="113" name="Picture 113" descr="https://image.3001.net/images/20200419/15872737414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3001.net/images/20200419/1587273741431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805815"/>
                    </a:xfrm>
                    <a:prstGeom prst="rect">
                      <a:avLst/>
                    </a:prstGeom>
                    <a:noFill/>
                    <a:ln>
                      <a:noFill/>
                    </a:ln>
                  </pic:spPr>
                </pic:pic>
              </a:graphicData>
            </a:graphic>
          </wp:inline>
        </w:drawing>
      </w:r>
    </w:p>
    <w:p w14:paraId="36C8EDE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这里基本上会安装很顺利，但是早期用户可能出现安装失败的情况，如果安装失败的话，这个时候手动在配置目录下创建</w:t>
      </w:r>
      <w:r w:rsidRPr="00024145">
        <w:rPr>
          <w:rFonts w:eastAsia="Times New Roman" w:cs="Consolas"/>
          <w:color w:val="E96900"/>
          <w:sz w:val="20"/>
          <w:szCs w:val="20"/>
          <w:shd w:val="clear" w:color="auto" w:fill="F8F8F8"/>
          <w:lang w:bidi="bo-CN"/>
        </w:rPr>
        <w:t>my.cnf.d</w:t>
      </w:r>
      <w:r w:rsidRPr="00024145">
        <w:rPr>
          <w:rFonts w:ascii="宋体" w:eastAsia="宋体" w:hAnsi="宋体" w:cs="宋体" w:hint="eastAsia"/>
          <w:sz w:val="24"/>
          <w:szCs w:val="24"/>
          <w:lang w:bidi="bo-CN"/>
        </w:rPr>
        <w:t>文件夹即可</w:t>
      </w:r>
      <w:r w:rsidRPr="00024145">
        <w:rPr>
          <w:rFonts w:ascii="宋体" w:eastAsia="宋体" w:hAnsi="宋体" w:cs="宋体"/>
          <w:sz w:val="24"/>
          <w:szCs w:val="24"/>
          <w:lang w:bidi="bo-CN"/>
        </w:rPr>
        <w:t>：</w:t>
      </w:r>
    </w:p>
    <w:p w14:paraId="555B0C3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0F038E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/data/data/com.termux/files/usr/etc/</w:t>
      </w:r>
    </w:p>
    <w:p w14:paraId="3AC4B69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mkdir</w:t>
      </w:r>
      <w:r w:rsidRPr="00024145">
        <w:rPr>
          <w:rFonts w:ascii="Courier New" w:eastAsia="Times New Roman" w:hAnsi="Courier New" w:cs="Courier New"/>
          <w:color w:val="F8F8F2"/>
          <w:sz w:val="27"/>
          <w:szCs w:val="27"/>
          <w:lang w:bidi="bo-CN"/>
        </w:rPr>
        <w:t xml:space="preserve"> my.cnf.d</w:t>
      </w:r>
    </w:p>
    <w:p w14:paraId="279E68B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初始化数据</w:t>
      </w:r>
      <w:r w:rsidRPr="00024145">
        <w:rPr>
          <w:rFonts w:ascii="宋体" w:eastAsia="宋体" w:hAnsi="宋体" w:cs="宋体"/>
          <w:b/>
          <w:bCs/>
          <w:sz w:val="27"/>
          <w:szCs w:val="27"/>
          <w:lang w:bidi="bo-CN"/>
        </w:rPr>
        <w:t>库</w:t>
      </w:r>
    </w:p>
    <w:p w14:paraId="03234F55"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早期的</w:t>
      </w:r>
      <w:r w:rsidRPr="00024145">
        <w:rPr>
          <w:rFonts w:ascii="Times New Roman" w:eastAsia="Times New Roman" w:hAnsi="Times New Roman" w:cs="Times New Roman"/>
          <w:color w:val="666666"/>
          <w:sz w:val="24"/>
          <w:szCs w:val="24"/>
          <w:lang w:bidi="bo-CN"/>
        </w:rPr>
        <w:t xml:space="preserve"> Termux </w:t>
      </w:r>
      <w:r w:rsidRPr="00024145">
        <w:rPr>
          <w:rFonts w:ascii="宋体" w:eastAsia="宋体" w:hAnsi="宋体" w:cs="宋体" w:hint="eastAsia"/>
          <w:color w:val="666666"/>
          <w:sz w:val="24"/>
          <w:szCs w:val="24"/>
          <w:lang w:bidi="bo-CN"/>
        </w:rPr>
        <w:t>安装完</w:t>
      </w:r>
      <w:r w:rsidRPr="00024145">
        <w:rPr>
          <w:rFonts w:ascii="Times New Roman" w:eastAsia="Times New Roman" w:hAnsi="Times New Roman" w:cs="Times New Roman"/>
          <w:color w:val="666666"/>
          <w:sz w:val="24"/>
          <w:szCs w:val="24"/>
          <w:lang w:bidi="bo-CN"/>
        </w:rPr>
        <w:t xml:space="preserve"> MySQL</w:t>
      </w:r>
      <w:r w:rsidRPr="00024145">
        <w:rPr>
          <w:rFonts w:ascii="宋体" w:eastAsia="宋体" w:hAnsi="宋体" w:cs="宋体" w:hint="eastAsia"/>
          <w:color w:val="666666"/>
          <w:sz w:val="24"/>
          <w:szCs w:val="24"/>
          <w:lang w:bidi="bo-CN"/>
        </w:rPr>
        <w:t>是需要初始化数据库的，新版本在安装时候就已经初始化了数据</w:t>
      </w:r>
      <w:r w:rsidRPr="00024145">
        <w:rPr>
          <w:rFonts w:ascii="宋体" w:eastAsia="宋体" w:hAnsi="宋体" w:cs="宋体"/>
          <w:color w:val="666666"/>
          <w:sz w:val="24"/>
          <w:szCs w:val="24"/>
          <w:lang w:bidi="bo-CN"/>
        </w:rPr>
        <w:t>库</w:t>
      </w:r>
    </w:p>
    <w:p w14:paraId="7CA71B1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1C7F9F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mysql_install_db</w:t>
      </w:r>
    </w:p>
    <w:p w14:paraId="5FCD156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2020</w:t>
      </w:r>
      <w:r w:rsidRPr="00024145">
        <w:rPr>
          <w:rFonts w:ascii="宋体" w:eastAsia="宋体" w:hAnsi="宋体" w:cs="宋体" w:hint="eastAsia"/>
          <w:sz w:val="24"/>
          <w:szCs w:val="24"/>
          <w:lang w:bidi="bo-CN"/>
        </w:rPr>
        <w:t>年</w:t>
      </w:r>
      <w:r w:rsidRPr="00024145">
        <w:rPr>
          <w:rFonts w:ascii="Times New Roman" w:eastAsia="Times New Roman" w:hAnsi="Times New Roman" w:cs="Times New Roman"/>
          <w:sz w:val="24"/>
          <w:szCs w:val="24"/>
          <w:lang w:bidi="bo-CN"/>
        </w:rPr>
        <w:t>4</w:t>
      </w:r>
      <w:r w:rsidRPr="00024145">
        <w:rPr>
          <w:rFonts w:ascii="宋体" w:eastAsia="宋体" w:hAnsi="宋体" w:cs="宋体" w:hint="eastAsia"/>
          <w:sz w:val="24"/>
          <w:szCs w:val="24"/>
          <w:lang w:bidi="bo-CN"/>
        </w:rPr>
        <w:t>月</w:t>
      </w:r>
      <w:r w:rsidRPr="00024145">
        <w:rPr>
          <w:rFonts w:ascii="Times New Roman" w:eastAsia="Times New Roman" w:hAnsi="Times New Roman" w:cs="Times New Roman"/>
          <w:sz w:val="24"/>
          <w:szCs w:val="24"/>
          <w:lang w:bidi="bo-CN"/>
        </w:rPr>
        <w:t>19</w:t>
      </w:r>
      <w:r w:rsidRPr="00024145">
        <w:rPr>
          <w:rFonts w:ascii="宋体" w:eastAsia="宋体" w:hAnsi="宋体" w:cs="宋体" w:hint="eastAsia"/>
          <w:sz w:val="24"/>
          <w:szCs w:val="24"/>
          <w:lang w:bidi="bo-CN"/>
        </w:rPr>
        <w:t>日：国光今天安装的</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发现已经存在</w:t>
      </w:r>
      <w:r w:rsidRPr="00024145">
        <w:rPr>
          <w:rFonts w:ascii="Times New Roman" w:eastAsia="Times New Roman" w:hAnsi="Times New Roman" w:cs="Times New Roman"/>
          <w:sz w:val="24"/>
          <w:szCs w:val="24"/>
          <w:lang w:bidi="bo-CN"/>
        </w:rPr>
        <w:t xml:space="preserve"> mysql.user </w:t>
      </w:r>
      <w:r w:rsidRPr="00024145">
        <w:rPr>
          <w:rFonts w:ascii="宋体" w:eastAsia="宋体" w:hAnsi="宋体" w:cs="宋体" w:hint="eastAsia"/>
          <w:sz w:val="24"/>
          <w:szCs w:val="24"/>
          <w:lang w:bidi="bo-CN"/>
        </w:rPr>
        <w:t>表了，无需初始化</w:t>
      </w:r>
      <w:r w:rsidRPr="00024145">
        <w:rPr>
          <w:rFonts w:ascii="宋体" w:eastAsia="宋体" w:hAnsi="宋体" w:cs="宋体"/>
          <w:sz w:val="24"/>
          <w:szCs w:val="24"/>
          <w:lang w:bidi="bo-CN"/>
        </w:rPr>
        <w:t>：</w:t>
      </w:r>
    </w:p>
    <w:p w14:paraId="59BBE63D" w14:textId="3DF2ADF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3B778E4" wp14:editId="09EC0118">
            <wp:extent cx="6645910" cy="870585"/>
            <wp:effectExtent l="0" t="0" r="2540" b="5715"/>
            <wp:docPr id="112" name="Picture 112" descr="https://image.3001.net/images/20200419/158727471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3001.net/images/20200419/158727471070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870585"/>
                    </a:xfrm>
                    <a:prstGeom prst="rect">
                      <a:avLst/>
                    </a:prstGeom>
                    <a:noFill/>
                    <a:ln>
                      <a:noFill/>
                    </a:ln>
                  </pic:spPr>
                </pic:pic>
              </a:graphicData>
            </a:graphic>
          </wp:inline>
        </w:drawing>
      </w:r>
    </w:p>
    <w:p w14:paraId="187CA4BA"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启动</w:t>
      </w:r>
      <w:r w:rsidRPr="00024145">
        <w:rPr>
          <w:rFonts w:ascii="Times New Roman" w:eastAsia="Times New Roman" w:hAnsi="Times New Roman" w:cs="Times New Roman"/>
          <w:b/>
          <w:bCs/>
          <w:sz w:val="27"/>
          <w:szCs w:val="27"/>
          <w:lang w:bidi="bo-CN"/>
        </w:rPr>
        <w:t xml:space="preserve"> MySQL </w:t>
      </w:r>
      <w:r w:rsidRPr="00024145">
        <w:rPr>
          <w:rFonts w:ascii="宋体" w:eastAsia="宋体" w:hAnsi="宋体" w:cs="宋体" w:hint="eastAsia"/>
          <w:b/>
          <w:bCs/>
          <w:sz w:val="27"/>
          <w:szCs w:val="27"/>
          <w:lang w:bidi="bo-CN"/>
        </w:rPr>
        <w:t>服</w:t>
      </w:r>
      <w:r w:rsidRPr="00024145">
        <w:rPr>
          <w:rFonts w:ascii="宋体" w:eastAsia="宋体" w:hAnsi="宋体" w:cs="宋体"/>
          <w:b/>
          <w:bCs/>
          <w:sz w:val="27"/>
          <w:szCs w:val="27"/>
          <w:lang w:bidi="bo-CN"/>
        </w:rPr>
        <w:t>务</w:t>
      </w:r>
    </w:p>
    <w:p w14:paraId="00C8430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因为正常启动完成后，</w:t>
      </w:r>
      <w:r w:rsidRPr="00024145">
        <w:rPr>
          <w:rFonts w:ascii="Times New Roman" w:eastAsia="Times New Roman" w:hAnsi="Times New Roman" w:cs="Times New Roman"/>
          <w:sz w:val="24"/>
          <w:szCs w:val="24"/>
          <w:lang w:bidi="bo-CN"/>
        </w:rPr>
        <w:t xml:space="preserve">MySQL </w:t>
      </w:r>
      <w:r w:rsidRPr="00024145">
        <w:rPr>
          <w:rFonts w:ascii="宋体" w:eastAsia="宋体" w:hAnsi="宋体" w:cs="宋体" w:hint="eastAsia"/>
          <w:sz w:val="24"/>
          <w:szCs w:val="24"/>
          <w:lang w:bidi="bo-CN"/>
        </w:rPr>
        <w:t>这个会话就一直存活，类似与</w:t>
      </w:r>
      <w:r w:rsidRPr="00024145">
        <w:rPr>
          <w:rFonts w:ascii="Times New Roman" w:eastAsia="Times New Roman" w:hAnsi="Times New Roman" w:cs="Times New Roman"/>
          <w:sz w:val="24"/>
          <w:szCs w:val="24"/>
          <w:lang w:bidi="bo-CN"/>
        </w:rPr>
        <w:t xml:space="preserve"> Debug </w:t>
      </w:r>
      <w:r w:rsidRPr="00024145">
        <w:rPr>
          <w:rFonts w:ascii="宋体" w:eastAsia="宋体" w:hAnsi="宋体" w:cs="宋体" w:hint="eastAsia"/>
          <w:sz w:val="24"/>
          <w:szCs w:val="24"/>
          <w:lang w:bidi="bo-CN"/>
        </w:rPr>
        <w:t>调试一样，此时使用</w:t>
      </w:r>
      <w:r w:rsidRPr="00024145">
        <w:rPr>
          <w:rFonts w:eastAsia="Times New Roman" w:cs="Consolas"/>
          <w:color w:val="E96900"/>
          <w:sz w:val="20"/>
          <w:szCs w:val="20"/>
          <w:shd w:val="clear" w:color="auto" w:fill="F8F8F8"/>
          <w:lang w:bidi="bo-CN"/>
        </w:rPr>
        <w:t>Ctrl + C</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中止当前进程也无济于事，体验式就一点都不优雅，所以这里国光使用</w:t>
      </w:r>
      <w:r w:rsidRPr="00024145">
        <w:rPr>
          <w:rFonts w:ascii="Times New Roman" w:eastAsia="Times New Roman" w:hAnsi="Times New Roman" w:cs="Times New Roman"/>
          <w:sz w:val="24"/>
          <w:szCs w:val="24"/>
          <w:lang w:bidi="bo-CN"/>
        </w:rPr>
        <w:t>Linux</w:t>
      </w:r>
      <w:r w:rsidRPr="00024145">
        <w:rPr>
          <w:rFonts w:ascii="宋体" w:eastAsia="宋体" w:hAnsi="宋体" w:cs="宋体" w:hint="eastAsia"/>
          <w:sz w:val="24"/>
          <w:szCs w:val="24"/>
          <w:lang w:bidi="bo-CN"/>
        </w:rPr>
        <w:t>自带的</w:t>
      </w:r>
      <w:r w:rsidRPr="00024145">
        <w:rPr>
          <w:rFonts w:eastAsia="Times New Roman" w:cs="Consolas"/>
          <w:color w:val="E96900"/>
          <w:sz w:val="20"/>
          <w:szCs w:val="20"/>
          <w:shd w:val="clear" w:color="auto" w:fill="F8F8F8"/>
          <w:lang w:bidi="bo-CN"/>
        </w:rPr>
        <w:t>nohup</w:t>
      </w:r>
      <w:r w:rsidRPr="00024145">
        <w:rPr>
          <w:rFonts w:ascii="宋体" w:eastAsia="宋体" w:hAnsi="宋体" w:cs="宋体" w:hint="eastAsia"/>
          <w:sz w:val="24"/>
          <w:szCs w:val="24"/>
          <w:lang w:bidi="bo-CN"/>
        </w:rPr>
        <w:t>命令将其放到后台启动</w:t>
      </w:r>
      <w:r w:rsidRPr="00024145">
        <w:rPr>
          <w:rFonts w:ascii="宋体" w:eastAsia="宋体" w:hAnsi="宋体" w:cs="宋体"/>
          <w:sz w:val="24"/>
          <w:szCs w:val="24"/>
          <w:lang w:bidi="bo-CN"/>
        </w:rPr>
        <w:t>。</w:t>
      </w:r>
    </w:p>
    <w:p w14:paraId="1DBEF8C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25B5A8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nohup</w:t>
      </w:r>
      <w:r w:rsidRPr="00024145">
        <w:rPr>
          <w:rFonts w:ascii="Courier New" w:eastAsia="Times New Roman" w:hAnsi="Courier New" w:cs="Courier New"/>
          <w:color w:val="F8F8F2"/>
          <w:sz w:val="27"/>
          <w:szCs w:val="27"/>
          <w:lang w:bidi="bo-CN"/>
        </w:rPr>
        <w:t xml:space="preserve"> mysqld </w:t>
      </w:r>
      <w:r w:rsidRPr="00024145">
        <w:rPr>
          <w:rFonts w:ascii="Courier New" w:eastAsia="Times New Roman" w:hAnsi="Courier New" w:cs="Courier New"/>
          <w:color w:val="00E0E0"/>
          <w:sz w:val="27"/>
          <w:szCs w:val="27"/>
          <w:lang w:bidi="bo-CN"/>
        </w:rPr>
        <w:t>&amp;</w:t>
      </w:r>
    </w:p>
    <w:p w14:paraId="45AC45F8" w14:textId="39A4E62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0A58B70" wp14:editId="37F7D4A1">
            <wp:extent cx="6645910" cy="2147570"/>
            <wp:effectExtent l="0" t="0" r="2540" b="5080"/>
            <wp:docPr id="111" name="Picture 111" descr="https://image.3001.net/images/20200419/1587275982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age.3001.net/images/20200419/1587275982885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2147570"/>
                    </a:xfrm>
                    <a:prstGeom prst="rect">
                      <a:avLst/>
                    </a:prstGeom>
                    <a:noFill/>
                    <a:ln>
                      <a:noFill/>
                    </a:ln>
                  </pic:spPr>
                </pic:pic>
              </a:graphicData>
            </a:graphic>
          </wp:inline>
        </w:drawing>
      </w:r>
    </w:p>
    <w:p w14:paraId="7D050C5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图片上这个</w:t>
      </w:r>
      <w:r w:rsidRPr="00024145">
        <w:rPr>
          <w:rFonts w:eastAsia="Times New Roman" w:cs="Consolas"/>
          <w:color w:val="E96900"/>
          <w:sz w:val="20"/>
          <w:szCs w:val="20"/>
          <w:shd w:val="clear" w:color="auto" w:fill="F8F8F8"/>
          <w:lang w:bidi="bo-CN"/>
        </w:rPr>
        <w:t>17115</w:t>
      </w:r>
      <w:r w:rsidRPr="00024145">
        <w:rPr>
          <w:rFonts w:ascii="宋体" w:eastAsia="宋体" w:hAnsi="宋体" w:cs="宋体" w:hint="eastAsia"/>
          <w:sz w:val="24"/>
          <w:szCs w:val="24"/>
          <w:lang w:bidi="bo-CN"/>
        </w:rPr>
        <w:t>此时就是</w:t>
      </w:r>
      <w:r w:rsidRPr="00024145">
        <w:rPr>
          <w:rFonts w:eastAsia="Times New Roman" w:cs="Consolas"/>
          <w:color w:val="E96900"/>
          <w:sz w:val="20"/>
          <w:szCs w:val="20"/>
          <w:shd w:val="clear" w:color="auto" w:fill="F8F8F8"/>
          <w:lang w:bidi="bo-CN"/>
        </w:rPr>
        <w:t>mysqld</w:t>
      </w:r>
      <w:r w:rsidRPr="00024145">
        <w:rPr>
          <w:rFonts w:ascii="宋体" w:eastAsia="宋体" w:hAnsi="宋体" w:cs="宋体" w:hint="eastAsia"/>
          <w:sz w:val="24"/>
          <w:szCs w:val="24"/>
          <w:lang w:bidi="bo-CN"/>
        </w:rPr>
        <w:t>的进程</w:t>
      </w:r>
      <w:r w:rsidRPr="00024145">
        <w:rPr>
          <w:rFonts w:ascii="Times New Roman" w:eastAsia="Times New Roman" w:hAnsi="Times New Roman" w:cs="Times New Roman"/>
          <w:sz w:val="24"/>
          <w:szCs w:val="24"/>
          <w:lang w:bidi="bo-CN"/>
        </w:rPr>
        <w:t>PID</w:t>
      </w:r>
      <w:r w:rsidRPr="00024145">
        <w:rPr>
          <w:rFonts w:ascii="宋体" w:eastAsia="宋体" w:hAnsi="宋体" w:cs="宋体" w:hint="eastAsia"/>
          <w:sz w:val="24"/>
          <w:szCs w:val="24"/>
          <w:lang w:bidi="bo-CN"/>
        </w:rPr>
        <w:t>号，我们使用如下命令验证一下是否正确</w:t>
      </w:r>
      <w:r w:rsidRPr="00024145">
        <w:rPr>
          <w:rFonts w:ascii="宋体" w:eastAsia="宋体" w:hAnsi="宋体" w:cs="宋体"/>
          <w:sz w:val="24"/>
          <w:szCs w:val="24"/>
          <w:lang w:bidi="bo-CN"/>
        </w:rPr>
        <w:t>：</w:t>
      </w:r>
    </w:p>
    <w:p w14:paraId="45B6555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EF5DE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ps</w:t>
      </w:r>
      <w:r w:rsidRPr="00024145">
        <w:rPr>
          <w:rFonts w:ascii="Courier New" w:eastAsia="Times New Roman" w:hAnsi="Courier New" w:cs="Courier New"/>
          <w:color w:val="F8F8F2"/>
          <w:sz w:val="27"/>
          <w:szCs w:val="27"/>
          <w:lang w:bidi="bo-CN"/>
        </w:rPr>
        <w:t xml:space="preserve"> aux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grep</w:t>
      </w:r>
      <w:r w:rsidRPr="00024145">
        <w:rPr>
          <w:rFonts w:ascii="Courier New" w:eastAsia="Times New Roman" w:hAnsi="Courier New" w:cs="Courier New"/>
          <w:color w:val="F8F8F2"/>
          <w:sz w:val="27"/>
          <w:szCs w:val="27"/>
          <w:lang w:bidi="bo-CN"/>
        </w:rPr>
        <w:t xml:space="preserve"> mysql</w:t>
      </w:r>
    </w:p>
    <w:p w14:paraId="395934D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可以看到果然是进程的</w:t>
      </w:r>
      <w:r w:rsidRPr="00024145">
        <w:rPr>
          <w:rFonts w:ascii="Times New Roman" w:eastAsia="Times New Roman" w:hAnsi="Times New Roman" w:cs="Times New Roman"/>
          <w:sz w:val="24"/>
          <w:szCs w:val="24"/>
          <w:lang w:bidi="bo-CN"/>
        </w:rPr>
        <w:t xml:space="preserve"> PID </w:t>
      </w:r>
      <w:r w:rsidRPr="00024145">
        <w:rPr>
          <w:rFonts w:ascii="宋体" w:eastAsia="宋体" w:hAnsi="宋体" w:cs="宋体" w:hint="eastAsia"/>
          <w:sz w:val="24"/>
          <w:szCs w:val="24"/>
          <w:lang w:bidi="bo-CN"/>
        </w:rPr>
        <w:t>号</w:t>
      </w:r>
      <w:r w:rsidRPr="00024145">
        <w:rPr>
          <w:rFonts w:ascii="宋体" w:eastAsia="宋体" w:hAnsi="宋体" w:cs="宋体"/>
          <w:sz w:val="24"/>
          <w:szCs w:val="24"/>
          <w:lang w:bidi="bo-CN"/>
        </w:rPr>
        <w:t>：</w:t>
      </w:r>
    </w:p>
    <w:p w14:paraId="2E4C396D" w14:textId="7FDD29C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9E2FB89" wp14:editId="23B8B3F9">
            <wp:extent cx="6645910" cy="3192145"/>
            <wp:effectExtent l="0" t="0" r="2540" b="8255"/>
            <wp:docPr id="110" name="Picture 110" descr="https://image.3001.net/images/20200419/15872772626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age.3001.net/images/20200419/1587277262678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192145"/>
                    </a:xfrm>
                    <a:prstGeom prst="rect">
                      <a:avLst/>
                    </a:prstGeom>
                    <a:noFill/>
                    <a:ln>
                      <a:noFill/>
                    </a:ln>
                  </pic:spPr>
                </pic:pic>
              </a:graphicData>
            </a:graphic>
          </wp:inline>
        </w:drawing>
      </w:r>
    </w:p>
    <w:p w14:paraId="3D43DBF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至于</w:t>
      </w:r>
      <w:r w:rsidRPr="00024145">
        <w:rPr>
          <w:rFonts w:ascii="Times New Roman" w:eastAsia="Times New Roman" w:hAnsi="Times New Roman" w:cs="Times New Roman"/>
          <w:sz w:val="24"/>
          <w:szCs w:val="24"/>
          <w:lang w:bidi="bo-CN"/>
        </w:rPr>
        <w:t xml:space="preserve"> nohup </w:t>
      </w:r>
      <w:r w:rsidRPr="00024145">
        <w:rPr>
          <w:rFonts w:ascii="宋体" w:eastAsia="宋体" w:hAnsi="宋体" w:cs="宋体" w:hint="eastAsia"/>
          <w:sz w:val="24"/>
          <w:szCs w:val="24"/>
          <w:lang w:bidi="bo-CN"/>
        </w:rPr>
        <w:t>运行的提</w:t>
      </w:r>
      <w:r w:rsidRPr="00024145">
        <w:rPr>
          <w:rFonts w:ascii="宋体" w:eastAsia="宋体" w:hAnsi="宋体" w:cs="宋体"/>
          <w:sz w:val="24"/>
          <w:szCs w:val="24"/>
          <w:lang w:bidi="bo-CN"/>
        </w:rPr>
        <w:t>示</w:t>
      </w:r>
    </w:p>
    <w:p w14:paraId="6F5A9CF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0244DB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nohup: ignoring input and appending output to `nohup.out'</w:t>
      </w:r>
    </w:p>
    <w:p w14:paraId="2698CAE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这个是正常现象，无伤大雅，</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下就这样将就着用吧</w:t>
      </w:r>
      <w:r w:rsidRPr="00024145">
        <w:rPr>
          <w:rFonts w:ascii="宋体" w:eastAsia="宋体" w:hAnsi="宋体" w:cs="宋体"/>
          <w:sz w:val="24"/>
          <w:szCs w:val="24"/>
          <w:lang w:bidi="bo-CN"/>
        </w:rPr>
        <w:t>。</w:t>
      </w:r>
    </w:p>
    <w:p w14:paraId="4EABCD71"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停止</w:t>
      </w:r>
      <w:r w:rsidRPr="00024145">
        <w:rPr>
          <w:rFonts w:ascii="Times New Roman" w:eastAsia="Times New Roman" w:hAnsi="Times New Roman" w:cs="Times New Roman"/>
          <w:b/>
          <w:bCs/>
          <w:sz w:val="27"/>
          <w:szCs w:val="27"/>
          <w:lang w:bidi="bo-CN"/>
        </w:rPr>
        <w:t xml:space="preserve"> MySQL </w:t>
      </w:r>
      <w:r w:rsidRPr="00024145">
        <w:rPr>
          <w:rFonts w:ascii="宋体" w:eastAsia="宋体" w:hAnsi="宋体" w:cs="宋体" w:hint="eastAsia"/>
          <w:b/>
          <w:bCs/>
          <w:sz w:val="27"/>
          <w:szCs w:val="27"/>
          <w:lang w:bidi="bo-CN"/>
        </w:rPr>
        <w:t>服</w:t>
      </w:r>
      <w:r w:rsidRPr="00024145">
        <w:rPr>
          <w:rFonts w:ascii="宋体" w:eastAsia="宋体" w:hAnsi="宋体" w:cs="宋体"/>
          <w:b/>
          <w:bCs/>
          <w:sz w:val="27"/>
          <w:szCs w:val="27"/>
          <w:lang w:bidi="bo-CN"/>
        </w:rPr>
        <w:t>务</w:t>
      </w:r>
    </w:p>
    <w:p w14:paraId="2FF53F4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下没有好的办法退出</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服务，只能强制杀掉进程了，使用如下命令格式可以轻松杀掉进程</w:t>
      </w:r>
      <w:r w:rsidRPr="00024145">
        <w:rPr>
          <w:rFonts w:ascii="宋体" w:eastAsia="宋体" w:hAnsi="宋体" w:cs="宋体"/>
          <w:sz w:val="24"/>
          <w:szCs w:val="24"/>
          <w:lang w:bidi="bo-CN"/>
        </w:rPr>
        <w:t>：</w:t>
      </w:r>
    </w:p>
    <w:p w14:paraId="6E88FE0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88622B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kill</w:t>
      </w:r>
      <w:r w:rsidRPr="00024145">
        <w:rPr>
          <w:rFonts w:ascii="Courier New" w:eastAsia="Times New Roman" w:hAnsi="Courier New" w:cs="Courier New"/>
          <w:color w:val="F8F8F2"/>
          <w:sz w:val="27"/>
          <w:szCs w:val="27"/>
          <w:lang w:bidi="bo-CN"/>
        </w:rPr>
        <w:t xml:space="preserve"> -9 PID</w:t>
      </w:r>
    </w:p>
    <w:p w14:paraId="6CEEAE1B" w14:textId="7E62D1F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3D8AB49" wp14:editId="2F0F70B0">
            <wp:extent cx="6645910" cy="607060"/>
            <wp:effectExtent l="0" t="0" r="2540" b="2540"/>
            <wp:docPr id="109" name="Picture 109" descr="成功kill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成功kill掉"/>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607060"/>
                    </a:xfrm>
                    <a:prstGeom prst="rect">
                      <a:avLst/>
                    </a:prstGeom>
                    <a:noFill/>
                    <a:ln>
                      <a:noFill/>
                    </a:ln>
                  </pic:spPr>
                </pic:pic>
              </a:graphicData>
            </a:graphic>
          </wp:inline>
        </w:drawing>
      </w:r>
    </w:p>
    <w:p w14:paraId="1B9A23AB"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成功</w:t>
      </w:r>
      <w:r w:rsidRPr="00024145">
        <w:rPr>
          <w:rFonts w:ascii="Times New Roman" w:eastAsia="Times New Roman" w:hAnsi="Times New Roman" w:cs="Times New Roman"/>
          <w:b/>
          <w:bCs/>
          <w:color w:val="525F7F"/>
          <w:sz w:val="24"/>
          <w:szCs w:val="24"/>
          <w:lang w:bidi="bo-CN"/>
        </w:rPr>
        <w:t>kill</w:t>
      </w:r>
      <w:r w:rsidRPr="00024145">
        <w:rPr>
          <w:rFonts w:ascii="宋体" w:eastAsia="宋体" w:hAnsi="宋体" w:cs="宋体"/>
          <w:b/>
          <w:bCs/>
          <w:color w:val="525F7F"/>
          <w:sz w:val="24"/>
          <w:szCs w:val="24"/>
          <w:lang w:bidi="bo-CN"/>
        </w:rPr>
        <w:t>掉</w:t>
      </w:r>
    </w:p>
    <w:p w14:paraId="0357134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当然每次查看进程的</w:t>
      </w:r>
      <w:r w:rsidRPr="00024145">
        <w:rPr>
          <w:rFonts w:ascii="Times New Roman" w:eastAsia="Times New Roman" w:hAnsi="Times New Roman" w:cs="Times New Roman"/>
          <w:sz w:val="24"/>
          <w:szCs w:val="24"/>
          <w:lang w:bidi="bo-CN"/>
        </w:rPr>
        <w:t>PID</w:t>
      </w:r>
      <w:r w:rsidRPr="00024145">
        <w:rPr>
          <w:rFonts w:ascii="宋体" w:eastAsia="宋体" w:hAnsi="宋体" w:cs="宋体" w:hint="eastAsia"/>
          <w:sz w:val="24"/>
          <w:szCs w:val="24"/>
          <w:lang w:bidi="bo-CN"/>
        </w:rPr>
        <w:t>号，再杀掉进程有点繁琐了，实际上这一步可以直接这样操作</w:t>
      </w:r>
      <w:r w:rsidRPr="00024145">
        <w:rPr>
          <w:rFonts w:ascii="宋体" w:eastAsia="宋体" w:hAnsi="宋体" w:cs="宋体"/>
          <w:sz w:val="24"/>
          <w:szCs w:val="24"/>
          <w:lang w:bidi="bo-CN"/>
        </w:rPr>
        <w:t>：</w:t>
      </w:r>
    </w:p>
    <w:p w14:paraId="3E8BD24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50DCF5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lastRenderedPageBreak/>
        <w:t>kill</w:t>
      </w:r>
      <w:r w:rsidRPr="00024145">
        <w:rPr>
          <w:rFonts w:ascii="Courier New" w:eastAsia="Times New Roman" w:hAnsi="Courier New" w:cs="Courier New"/>
          <w:color w:val="F8F8F2"/>
          <w:sz w:val="27"/>
          <w:szCs w:val="27"/>
          <w:lang w:bidi="bo-CN"/>
        </w:rPr>
        <w:t xml:space="preserve"> -9 </w:t>
      </w:r>
      <w:r w:rsidRPr="00024145">
        <w:rPr>
          <w:rFonts w:ascii="Courier New" w:eastAsia="Times New Roman" w:hAnsi="Courier New" w:cs="Courier New"/>
          <w:color w:val="00E0E0"/>
          <w:sz w:val="27"/>
          <w:szCs w:val="27"/>
          <w:lang w:bidi="bo-CN"/>
        </w:rPr>
        <w:t>`pgrep mysql`</w:t>
      </w:r>
    </w:p>
    <w:p w14:paraId="4DD7501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Awesome ! </w:t>
      </w:r>
      <w:r w:rsidRPr="00024145">
        <w:rPr>
          <w:rFonts w:ascii="宋体" w:eastAsia="宋体" w:hAnsi="宋体" w:cs="宋体" w:hint="eastAsia"/>
          <w:sz w:val="24"/>
          <w:szCs w:val="24"/>
          <w:lang w:bidi="bo-CN"/>
        </w:rPr>
        <w:t>优雅</w:t>
      </w:r>
      <w:r w:rsidRPr="00024145">
        <w:rPr>
          <w:rFonts w:ascii="Times New Roman" w:eastAsia="Times New Roman" w:hAnsi="Times New Roman" w:cs="Times New Roman"/>
          <w:sz w:val="24"/>
          <w:szCs w:val="24"/>
          <w:lang w:bidi="bo-CN"/>
        </w:rPr>
        <w:t>!</w:t>
      </w:r>
    </w:p>
    <w:p w14:paraId="58291B6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默认的两个用</w:t>
      </w:r>
      <w:r w:rsidRPr="00024145">
        <w:rPr>
          <w:rFonts w:ascii="宋体" w:eastAsia="宋体" w:hAnsi="宋体" w:cs="宋体"/>
          <w:b/>
          <w:bCs/>
          <w:sz w:val="27"/>
          <w:szCs w:val="27"/>
          <w:lang w:bidi="bo-CN"/>
        </w:rPr>
        <w:t>户</w:t>
      </w:r>
    </w:p>
    <w:p w14:paraId="3C0D71CC"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用户登录的前提是</w:t>
      </w:r>
      <w:r w:rsidRPr="00024145">
        <w:rPr>
          <w:rFonts w:ascii="Times New Roman" w:eastAsia="Times New Roman" w:hAnsi="Times New Roman" w:cs="Times New Roman"/>
          <w:color w:val="666666"/>
          <w:sz w:val="24"/>
          <w:szCs w:val="24"/>
          <w:lang w:bidi="bo-CN"/>
        </w:rPr>
        <w:t xml:space="preserve"> MySQL </w:t>
      </w:r>
      <w:r w:rsidRPr="00024145">
        <w:rPr>
          <w:rFonts w:ascii="宋体" w:eastAsia="宋体" w:hAnsi="宋体" w:cs="宋体" w:hint="eastAsia"/>
          <w:color w:val="666666"/>
          <w:sz w:val="24"/>
          <w:szCs w:val="24"/>
          <w:lang w:bidi="bo-CN"/>
        </w:rPr>
        <w:t>服务在后台运行，如果你按照上一小节操作把</w:t>
      </w:r>
      <w:r w:rsidRPr="00024145">
        <w:rPr>
          <w:rFonts w:ascii="Times New Roman" w:eastAsia="Times New Roman" w:hAnsi="Times New Roman" w:cs="Times New Roman"/>
          <w:color w:val="666666"/>
          <w:sz w:val="24"/>
          <w:szCs w:val="24"/>
          <w:lang w:bidi="bo-CN"/>
        </w:rPr>
        <w:t xml:space="preserve"> MySQL kill </w:t>
      </w:r>
      <w:r w:rsidRPr="00024145">
        <w:rPr>
          <w:rFonts w:ascii="宋体" w:eastAsia="宋体" w:hAnsi="宋体" w:cs="宋体" w:hint="eastAsia"/>
          <w:color w:val="666666"/>
          <w:sz w:val="24"/>
          <w:szCs w:val="24"/>
          <w:lang w:bidi="bo-CN"/>
        </w:rPr>
        <w:t>掉的话，请重新启动一下</w:t>
      </w:r>
      <w:r w:rsidRPr="00024145">
        <w:rPr>
          <w:rFonts w:ascii="Times New Roman" w:eastAsia="Times New Roman" w:hAnsi="Times New Roman" w:cs="Times New Roman"/>
          <w:color w:val="666666"/>
          <w:sz w:val="24"/>
          <w:szCs w:val="24"/>
          <w:lang w:bidi="bo-CN"/>
        </w:rPr>
        <w:t xml:space="preserve">MySQL </w:t>
      </w:r>
      <w:r w:rsidRPr="00024145">
        <w:rPr>
          <w:rFonts w:ascii="宋体" w:eastAsia="宋体" w:hAnsi="宋体" w:cs="宋体" w:hint="eastAsia"/>
          <w:color w:val="666666"/>
          <w:sz w:val="24"/>
          <w:szCs w:val="24"/>
          <w:lang w:bidi="bo-CN"/>
        </w:rPr>
        <w:t>服</w:t>
      </w:r>
      <w:r w:rsidRPr="00024145">
        <w:rPr>
          <w:rFonts w:ascii="宋体" w:eastAsia="宋体" w:hAnsi="宋体" w:cs="宋体"/>
          <w:color w:val="666666"/>
          <w:sz w:val="24"/>
          <w:szCs w:val="24"/>
          <w:lang w:bidi="bo-CN"/>
        </w:rPr>
        <w:t>务</w:t>
      </w:r>
    </w:p>
    <w:p w14:paraId="6AD3731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新版本的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安装初始化数据库的时候包含两个高权限用户，一个是无法访问的</w:t>
      </w:r>
      <w:r w:rsidRPr="00024145">
        <w:rPr>
          <w:rFonts w:ascii="Times New Roman" w:eastAsia="Times New Roman" w:hAnsi="Times New Roman" w:cs="Times New Roman"/>
          <w:sz w:val="24"/>
          <w:szCs w:val="24"/>
          <w:lang w:bidi="bo-CN"/>
        </w:rPr>
        <w:t> </w:t>
      </w:r>
      <w:r w:rsidRPr="00024145">
        <w:rPr>
          <w:rFonts w:ascii="Times New Roman" w:eastAsia="Times New Roman" w:hAnsi="Times New Roman" w:cs="Times New Roman"/>
          <w:b/>
          <w:bCs/>
          <w:sz w:val="24"/>
          <w:szCs w:val="24"/>
          <w:lang w:bidi="bo-CN"/>
        </w:rPr>
        <w:t>root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用</w:t>
      </w:r>
      <w:r w:rsidRPr="00024145">
        <w:rPr>
          <w:rFonts w:ascii="宋体" w:eastAsia="宋体" w:hAnsi="宋体" w:cs="宋体"/>
          <w:sz w:val="24"/>
          <w:szCs w:val="24"/>
          <w:lang w:bidi="bo-CN"/>
        </w:rPr>
        <w:t>户</w:t>
      </w:r>
    </w:p>
    <w:p w14:paraId="4CF39E09" w14:textId="1F45B02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A2FDFC4" wp14:editId="3BC21252">
            <wp:extent cx="6645910" cy="842645"/>
            <wp:effectExtent l="0" t="0" r="2540" b="0"/>
            <wp:docPr id="108" name="Picture 108" descr="提示拒绝root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提示拒绝root登录"/>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842645"/>
                    </a:xfrm>
                    <a:prstGeom prst="rect">
                      <a:avLst/>
                    </a:prstGeom>
                    <a:noFill/>
                    <a:ln>
                      <a:noFill/>
                    </a:ln>
                  </pic:spPr>
                </pic:pic>
              </a:graphicData>
            </a:graphic>
          </wp:inline>
        </w:drawing>
      </w:r>
    </w:p>
    <w:p w14:paraId="3902A732"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提示拒绝</w:t>
      </w:r>
      <w:r w:rsidRPr="00024145">
        <w:rPr>
          <w:rFonts w:ascii="Times New Roman" w:eastAsia="Times New Roman" w:hAnsi="Times New Roman" w:cs="Times New Roman"/>
          <w:b/>
          <w:bCs/>
          <w:color w:val="525F7F"/>
          <w:sz w:val="24"/>
          <w:szCs w:val="24"/>
          <w:lang w:bidi="bo-CN"/>
        </w:rPr>
        <w:t>root</w:t>
      </w:r>
      <w:r w:rsidRPr="00024145">
        <w:rPr>
          <w:rFonts w:ascii="宋体" w:eastAsia="宋体" w:hAnsi="宋体" w:cs="宋体" w:hint="eastAsia"/>
          <w:b/>
          <w:bCs/>
          <w:color w:val="525F7F"/>
          <w:sz w:val="24"/>
          <w:szCs w:val="24"/>
          <w:lang w:bidi="bo-CN"/>
        </w:rPr>
        <w:t>登</w:t>
      </w:r>
      <w:r w:rsidRPr="00024145">
        <w:rPr>
          <w:rFonts w:ascii="宋体" w:eastAsia="宋体" w:hAnsi="宋体" w:cs="宋体"/>
          <w:b/>
          <w:bCs/>
          <w:color w:val="525F7F"/>
          <w:sz w:val="24"/>
          <w:szCs w:val="24"/>
          <w:lang w:bidi="bo-CN"/>
        </w:rPr>
        <w:t>录</w:t>
      </w:r>
    </w:p>
    <w:p w14:paraId="35D5008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另一个用户就是</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w:t>
      </w:r>
      <w:r w:rsidRPr="00024145">
        <w:rPr>
          <w:rFonts w:ascii="宋体" w:eastAsia="宋体" w:hAnsi="宋体" w:cs="宋体" w:hint="eastAsia"/>
          <w:b/>
          <w:bCs/>
          <w:sz w:val="24"/>
          <w:szCs w:val="24"/>
          <w:lang w:bidi="bo-CN"/>
        </w:rPr>
        <w:t>用户名</w:t>
      </w:r>
      <w:r w:rsidRPr="00024145">
        <w:rPr>
          <w:rFonts w:ascii="宋体" w:eastAsia="宋体" w:hAnsi="宋体" w:cs="宋体" w:hint="eastAsia"/>
          <w:sz w:val="24"/>
          <w:szCs w:val="24"/>
          <w:lang w:bidi="bo-CN"/>
        </w:rPr>
        <w:t>，默认密码为</w:t>
      </w:r>
      <w:r w:rsidRPr="00024145">
        <w:rPr>
          <w:rFonts w:ascii="微软雅黑" w:eastAsia="微软雅黑" w:hAnsi="微软雅黑" w:cs="微软雅黑" w:hint="eastAsia"/>
          <w:color w:val="E96900"/>
          <w:sz w:val="20"/>
          <w:szCs w:val="20"/>
          <w:shd w:val="clear" w:color="auto" w:fill="F8F8F8"/>
          <w:lang w:bidi="bo-CN"/>
        </w:rPr>
        <w:t>空</w:t>
      </w:r>
      <w:r w:rsidRPr="00024145">
        <w:rPr>
          <w:rFonts w:ascii="宋体" w:eastAsia="宋体" w:hAnsi="宋体" w:cs="宋体" w:hint="eastAsia"/>
          <w:sz w:val="24"/>
          <w:szCs w:val="24"/>
          <w:lang w:bidi="bo-CN"/>
        </w:rPr>
        <w:t>，我们来登录看看</w:t>
      </w:r>
      <w:r w:rsidRPr="00024145">
        <w:rPr>
          <w:rFonts w:ascii="宋体" w:eastAsia="宋体" w:hAnsi="宋体" w:cs="宋体"/>
          <w:sz w:val="24"/>
          <w:szCs w:val="24"/>
          <w:lang w:bidi="bo-CN"/>
        </w:rPr>
        <w:t>：</w:t>
      </w:r>
    </w:p>
    <w:p w14:paraId="4782334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8F6FF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mysql -u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whoami</w:t>
      </w:r>
      <w:r w:rsidRPr="00024145">
        <w:rPr>
          <w:rFonts w:ascii="Courier New" w:eastAsia="Times New Roman" w:hAnsi="Courier New" w:cs="Courier New"/>
          <w:color w:val="00E0E0"/>
          <w:sz w:val="27"/>
          <w:szCs w:val="27"/>
          <w:lang w:bidi="bo-CN"/>
        </w:rPr>
        <w:t>)</w:t>
      </w:r>
    </w:p>
    <w:p w14:paraId="66ABBBED" w14:textId="36B3ABA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9A850A6" wp14:editId="40DB435A">
            <wp:extent cx="6645910" cy="3627755"/>
            <wp:effectExtent l="0" t="0" r="2540" b="0"/>
            <wp:docPr id="107" name="Picture 107" descr="可以成功登录 并执行SQL语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可以成功登录 并执行SQL语句"/>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627755"/>
                    </a:xfrm>
                    <a:prstGeom prst="rect">
                      <a:avLst/>
                    </a:prstGeom>
                    <a:noFill/>
                    <a:ln>
                      <a:noFill/>
                    </a:ln>
                  </pic:spPr>
                </pic:pic>
              </a:graphicData>
            </a:graphic>
          </wp:inline>
        </w:drawing>
      </w:r>
    </w:p>
    <w:p w14:paraId="65556656"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可以成功登录</w:t>
      </w:r>
      <w:r w:rsidRPr="00024145">
        <w:rPr>
          <w:rFonts w:ascii="Times New Roman" w:eastAsia="Times New Roman" w:hAnsi="Times New Roman" w:cs="Times New Roman"/>
          <w:b/>
          <w:bCs/>
          <w:color w:val="525F7F"/>
          <w:sz w:val="24"/>
          <w:szCs w:val="24"/>
          <w:lang w:bidi="bo-CN"/>
        </w:rPr>
        <w:t xml:space="preserve"> </w:t>
      </w:r>
      <w:r w:rsidRPr="00024145">
        <w:rPr>
          <w:rFonts w:ascii="宋体" w:eastAsia="宋体" w:hAnsi="宋体" w:cs="宋体" w:hint="eastAsia"/>
          <w:b/>
          <w:bCs/>
          <w:color w:val="525F7F"/>
          <w:sz w:val="24"/>
          <w:szCs w:val="24"/>
          <w:lang w:bidi="bo-CN"/>
        </w:rPr>
        <w:t>并执行</w:t>
      </w:r>
      <w:r w:rsidRPr="00024145">
        <w:rPr>
          <w:rFonts w:ascii="Times New Roman" w:eastAsia="Times New Roman" w:hAnsi="Times New Roman" w:cs="Times New Roman"/>
          <w:b/>
          <w:bCs/>
          <w:color w:val="525F7F"/>
          <w:sz w:val="24"/>
          <w:szCs w:val="24"/>
          <w:lang w:bidi="bo-CN"/>
        </w:rPr>
        <w:t>SQL</w:t>
      </w:r>
      <w:r w:rsidRPr="00024145">
        <w:rPr>
          <w:rFonts w:ascii="宋体" w:eastAsia="宋体" w:hAnsi="宋体" w:cs="宋体" w:hint="eastAsia"/>
          <w:b/>
          <w:bCs/>
          <w:color w:val="525F7F"/>
          <w:sz w:val="24"/>
          <w:szCs w:val="24"/>
          <w:lang w:bidi="bo-CN"/>
        </w:rPr>
        <w:t>语</w:t>
      </w:r>
      <w:r w:rsidRPr="00024145">
        <w:rPr>
          <w:rFonts w:ascii="宋体" w:eastAsia="宋体" w:hAnsi="宋体" w:cs="宋体"/>
          <w:b/>
          <w:bCs/>
          <w:color w:val="525F7F"/>
          <w:sz w:val="24"/>
          <w:szCs w:val="24"/>
          <w:lang w:bidi="bo-CN"/>
        </w:rPr>
        <w:t>句</w:t>
      </w:r>
    </w:p>
    <w:p w14:paraId="1843D90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那么这个无法登录的</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用户该怎么办呢</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？不要着急</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继续往下</w:t>
      </w:r>
      <w:r w:rsidRPr="00024145">
        <w:rPr>
          <w:rFonts w:ascii="宋体" w:eastAsia="宋体" w:hAnsi="宋体" w:cs="宋体"/>
          <w:sz w:val="24"/>
          <w:szCs w:val="24"/>
          <w:lang w:bidi="bo-CN"/>
        </w:rPr>
        <w:t>看</w:t>
      </w:r>
    </w:p>
    <w:p w14:paraId="7DE95E3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修改</w:t>
      </w:r>
      <w:r w:rsidRPr="00024145">
        <w:rPr>
          <w:rFonts w:ascii="Times New Roman" w:eastAsia="Times New Roman" w:hAnsi="Times New Roman" w:cs="Times New Roman"/>
          <w:b/>
          <w:bCs/>
          <w:sz w:val="27"/>
          <w:szCs w:val="27"/>
          <w:lang w:bidi="bo-CN"/>
        </w:rPr>
        <w:t xml:space="preserve"> root </w:t>
      </w:r>
      <w:r w:rsidRPr="00024145">
        <w:rPr>
          <w:rFonts w:ascii="宋体" w:eastAsia="宋体" w:hAnsi="宋体" w:cs="宋体" w:hint="eastAsia"/>
          <w:b/>
          <w:bCs/>
          <w:sz w:val="27"/>
          <w:szCs w:val="27"/>
          <w:lang w:bidi="bo-CN"/>
        </w:rPr>
        <w:t>密</w:t>
      </w:r>
      <w:r w:rsidRPr="00024145">
        <w:rPr>
          <w:rFonts w:ascii="宋体" w:eastAsia="宋体" w:hAnsi="宋体" w:cs="宋体"/>
          <w:b/>
          <w:bCs/>
          <w:sz w:val="27"/>
          <w:szCs w:val="27"/>
          <w:lang w:bidi="bo-CN"/>
        </w:rPr>
        <w:t>码</w:t>
      </w:r>
    </w:p>
    <w:p w14:paraId="7CD1710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老版本的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的直接使用</w:t>
      </w:r>
      <w:r w:rsidRPr="00024145">
        <w:rPr>
          <w:rFonts w:eastAsia="Times New Roman" w:cs="Consolas"/>
          <w:color w:val="E96900"/>
          <w:sz w:val="20"/>
          <w:szCs w:val="20"/>
          <w:shd w:val="clear" w:color="auto" w:fill="F8F8F8"/>
          <w:lang w:bidi="bo-CN"/>
        </w:rPr>
        <w:t>mysql_secure_installation</w:t>
      </w:r>
      <w:r w:rsidRPr="00024145">
        <w:rPr>
          <w:rFonts w:ascii="宋体" w:eastAsia="宋体" w:hAnsi="宋体" w:cs="宋体" w:hint="eastAsia"/>
          <w:sz w:val="24"/>
          <w:szCs w:val="24"/>
          <w:lang w:bidi="bo-CN"/>
        </w:rPr>
        <w:t>可以设置密码，但是新版本的安全策略变更了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我们在设置密码的时候回提示当前密码不正确，所以这条路行不通了</w:t>
      </w:r>
      <w:r w:rsidRPr="00024145">
        <w:rPr>
          <w:rFonts w:ascii="宋体" w:eastAsia="宋体" w:hAnsi="宋体" w:cs="宋体"/>
          <w:sz w:val="24"/>
          <w:szCs w:val="24"/>
          <w:lang w:bidi="bo-CN"/>
        </w:rPr>
        <w:t>。</w:t>
      </w:r>
    </w:p>
    <w:p w14:paraId="09E9E0C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这里我们只能使用</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的另一个用户名，即</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用户名登录，然后来修改</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的密码，使用如下命令修改</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密码</w:t>
      </w:r>
      <w:r w:rsidRPr="00024145">
        <w:rPr>
          <w:rFonts w:ascii="Times New Roman" w:eastAsia="Times New Roman" w:hAnsi="Times New Roman" w:cs="Times New Roman"/>
          <w:sz w:val="24"/>
          <w:szCs w:val="24"/>
          <w:lang w:bidi="bo-CN"/>
        </w:rPr>
        <w:t>:</w:t>
      </w:r>
    </w:p>
    <w:p w14:paraId="6C61E86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31E49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登录</w:t>
      </w:r>
      <w:r w:rsidRPr="00024145">
        <w:rPr>
          <w:rFonts w:ascii="Courier New" w:eastAsia="Times New Roman" w:hAnsi="Courier New" w:cs="Courier New"/>
          <w:color w:val="D4D0AB"/>
          <w:sz w:val="27"/>
          <w:szCs w:val="27"/>
          <w:lang w:bidi="bo-CN"/>
        </w:rPr>
        <w:t xml:space="preserve"> Termux </w:t>
      </w:r>
      <w:r w:rsidRPr="00024145">
        <w:rPr>
          <w:rFonts w:ascii="微软雅黑" w:eastAsia="微软雅黑" w:hAnsi="微软雅黑" w:cs="微软雅黑" w:hint="eastAsia"/>
          <w:color w:val="D4D0AB"/>
          <w:sz w:val="27"/>
          <w:szCs w:val="27"/>
          <w:lang w:bidi="bo-CN"/>
        </w:rPr>
        <w:t>用户</w:t>
      </w:r>
    </w:p>
    <w:p w14:paraId="3C02444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 xml:space="preserve">mysql -u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whoami</w:t>
      </w:r>
      <w:r w:rsidRPr="00024145">
        <w:rPr>
          <w:rFonts w:ascii="Courier New" w:eastAsia="Times New Roman" w:hAnsi="Courier New" w:cs="Courier New"/>
          <w:color w:val="00E0E0"/>
          <w:sz w:val="27"/>
          <w:szCs w:val="27"/>
          <w:lang w:bidi="bo-CN"/>
        </w:rPr>
        <w:t>)</w:t>
      </w:r>
    </w:p>
    <w:p w14:paraId="3E01DC2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867301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修改</w:t>
      </w:r>
      <w:r w:rsidRPr="00024145">
        <w:rPr>
          <w:rFonts w:ascii="Courier New" w:eastAsia="Times New Roman" w:hAnsi="Courier New" w:cs="Courier New"/>
          <w:color w:val="D4D0AB"/>
          <w:sz w:val="27"/>
          <w:szCs w:val="27"/>
          <w:lang w:bidi="bo-CN"/>
        </w:rPr>
        <w:t xml:space="preserve"> root </w:t>
      </w:r>
      <w:r w:rsidRPr="00024145">
        <w:rPr>
          <w:rFonts w:ascii="微软雅黑" w:eastAsia="微软雅黑" w:hAnsi="微软雅黑" w:cs="微软雅黑" w:hint="eastAsia"/>
          <w:color w:val="D4D0AB"/>
          <w:sz w:val="27"/>
          <w:szCs w:val="27"/>
          <w:lang w:bidi="bo-CN"/>
        </w:rPr>
        <w:t>密码的</w:t>
      </w:r>
      <w:r w:rsidRPr="00024145">
        <w:rPr>
          <w:rFonts w:ascii="Courier New" w:eastAsia="Times New Roman" w:hAnsi="Courier New" w:cs="Courier New"/>
          <w:color w:val="D4D0AB"/>
          <w:sz w:val="27"/>
          <w:szCs w:val="27"/>
          <w:lang w:bidi="bo-CN"/>
        </w:rPr>
        <w:t xml:space="preserve"> SQL</w:t>
      </w:r>
      <w:r w:rsidRPr="00024145">
        <w:rPr>
          <w:rFonts w:ascii="微软雅黑" w:eastAsia="微软雅黑" w:hAnsi="微软雅黑" w:cs="微软雅黑" w:hint="eastAsia"/>
          <w:color w:val="D4D0AB"/>
          <w:sz w:val="27"/>
          <w:szCs w:val="27"/>
          <w:lang w:bidi="bo-CN"/>
        </w:rPr>
        <w:t>语句</w:t>
      </w:r>
    </w:p>
    <w:p w14:paraId="59ACA21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use mysql</w:t>
      </w:r>
      <w:r w:rsidRPr="00024145">
        <w:rPr>
          <w:rFonts w:ascii="Courier New" w:eastAsia="Times New Roman" w:hAnsi="Courier New" w:cs="Courier New"/>
          <w:color w:val="FEFEFE"/>
          <w:sz w:val="27"/>
          <w:szCs w:val="27"/>
          <w:lang w:bidi="bo-CN"/>
        </w:rPr>
        <w:t>;</w:t>
      </w:r>
    </w:p>
    <w:p w14:paraId="4ED448D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set</w:t>
      </w:r>
      <w:r w:rsidRPr="00024145">
        <w:rPr>
          <w:rFonts w:ascii="Courier New" w:eastAsia="Times New Roman" w:hAnsi="Courier New" w:cs="Courier New"/>
          <w:color w:val="F8F8F2"/>
          <w:sz w:val="27"/>
          <w:szCs w:val="27"/>
          <w:lang w:bidi="bo-CN"/>
        </w:rPr>
        <w:t xml:space="preserve"> password </w:t>
      </w:r>
      <w:r w:rsidRPr="00024145">
        <w:rPr>
          <w:rFonts w:ascii="Courier New" w:eastAsia="Times New Roman" w:hAnsi="Courier New" w:cs="Courier New"/>
          <w:color w:val="00E0E0"/>
          <w:sz w:val="27"/>
          <w:szCs w:val="27"/>
          <w:lang w:bidi="bo-CN"/>
        </w:rPr>
        <w:t>for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'root'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ABE338"/>
          <w:sz w:val="27"/>
          <w:szCs w:val="27"/>
          <w:lang w:bidi="bo-CN"/>
        </w:rPr>
        <w:t>'localhost'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password</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你设置的密码</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40FB482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30CF20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刷新权限</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并退出</w:t>
      </w:r>
    </w:p>
    <w:p w14:paraId="22AD4D1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flush privileges</w:t>
      </w:r>
      <w:r w:rsidRPr="00024145">
        <w:rPr>
          <w:rFonts w:ascii="Courier New" w:eastAsia="Times New Roman" w:hAnsi="Courier New" w:cs="Courier New"/>
          <w:color w:val="FEFEFE"/>
          <w:sz w:val="27"/>
          <w:szCs w:val="27"/>
          <w:lang w:bidi="bo-CN"/>
        </w:rPr>
        <w:t>;</w:t>
      </w:r>
    </w:p>
    <w:p w14:paraId="6D73F3D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quit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p>
    <w:p w14:paraId="145EEA62" w14:textId="03210F8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592AC01A" wp14:editId="0BA2E468">
            <wp:extent cx="6645910" cy="2379345"/>
            <wp:effectExtent l="0" t="0" r="2540" b="1905"/>
            <wp:docPr id="106" name="Picture 106" descr="细节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细节图片"/>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2379345"/>
                    </a:xfrm>
                    <a:prstGeom prst="rect">
                      <a:avLst/>
                    </a:prstGeom>
                    <a:noFill/>
                    <a:ln>
                      <a:noFill/>
                    </a:ln>
                  </pic:spPr>
                </pic:pic>
              </a:graphicData>
            </a:graphic>
          </wp:inline>
        </w:drawing>
      </w:r>
    </w:p>
    <w:p w14:paraId="18527291"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细节图</w:t>
      </w:r>
      <w:r w:rsidRPr="00024145">
        <w:rPr>
          <w:rFonts w:ascii="宋体" w:eastAsia="宋体" w:hAnsi="宋体" w:cs="宋体"/>
          <w:b/>
          <w:bCs/>
          <w:color w:val="525F7F"/>
          <w:sz w:val="24"/>
          <w:szCs w:val="24"/>
          <w:lang w:bidi="bo-CN"/>
        </w:rPr>
        <w:t>片</w:t>
      </w:r>
    </w:p>
    <w:p w14:paraId="2E01EAA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OK</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如何和图片上差不的效果，那么修改</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密码就成功了</w:t>
      </w:r>
      <w:r w:rsidRPr="00024145">
        <w:rPr>
          <w:rFonts w:ascii="宋体" w:eastAsia="宋体" w:hAnsi="宋体" w:cs="宋体"/>
          <w:sz w:val="24"/>
          <w:szCs w:val="24"/>
          <w:lang w:bidi="bo-CN"/>
        </w:rPr>
        <w:t>。</w:t>
      </w:r>
    </w:p>
    <w:p w14:paraId="1A9421E6"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 xml:space="preserve">root </w:t>
      </w:r>
      <w:r w:rsidRPr="00024145">
        <w:rPr>
          <w:rFonts w:ascii="宋体" w:eastAsia="宋体" w:hAnsi="宋体" w:cs="宋体" w:hint="eastAsia"/>
          <w:b/>
          <w:bCs/>
          <w:sz w:val="27"/>
          <w:szCs w:val="27"/>
          <w:lang w:bidi="bo-CN"/>
        </w:rPr>
        <w:t>用户登</w:t>
      </w:r>
      <w:r w:rsidRPr="00024145">
        <w:rPr>
          <w:rFonts w:ascii="宋体" w:eastAsia="宋体" w:hAnsi="宋体" w:cs="宋体"/>
          <w:b/>
          <w:bCs/>
          <w:sz w:val="27"/>
          <w:szCs w:val="27"/>
          <w:lang w:bidi="bo-CN"/>
        </w:rPr>
        <w:t>录</w:t>
      </w:r>
    </w:p>
    <w:p w14:paraId="3FE5397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修改完密码之后我们就可以美滋滋地使用</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用户来登录了</w:t>
      </w:r>
      <w:r w:rsidRPr="00024145">
        <w:rPr>
          <w:rFonts w:ascii="宋体" w:eastAsia="宋体" w:hAnsi="宋体" w:cs="宋体"/>
          <w:sz w:val="24"/>
          <w:szCs w:val="24"/>
          <w:lang w:bidi="bo-CN"/>
        </w:rPr>
        <w:t>：</w:t>
      </w:r>
    </w:p>
    <w:p w14:paraId="57DB4E7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35D43A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mysql -u root -p</w:t>
      </w:r>
    </w:p>
    <w:p w14:paraId="7BFA42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Enter password: xxxxx</w:t>
      </w:r>
      <w:r w:rsidRPr="00024145">
        <w:rPr>
          <w:rFonts w:ascii="微软雅黑" w:eastAsia="微软雅黑" w:hAnsi="微软雅黑" w:cs="微软雅黑" w:hint="eastAsia"/>
          <w:color w:val="F8F8F2"/>
          <w:sz w:val="27"/>
          <w:szCs w:val="27"/>
          <w:lang w:bidi="bo-CN"/>
        </w:rPr>
        <w:t>（这里输入你的密码</w:t>
      </w:r>
      <w:r w:rsidRPr="00024145">
        <w:rPr>
          <w:rFonts w:ascii="Courier New" w:eastAsia="Times New Roman" w:hAnsi="Courier New" w:cs="Courier New"/>
          <w:color w:val="FEFEFE"/>
          <w:sz w:val="27"/>
          <w:szCs w:val="27"/>
          <w:lang w:bidi="bo-CN"/>
        </w:rPr>
        <w:t>)</w:t>
      </w:r>
    </w:p>
    <w:p w14:paraId="4AE93A34" w14:textId="6F31BCE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8189071" wp14:editId="1C0B0E56">
            <wp:extent cx="6645910" cy="3044190"/>
            <wp:effectExtent l="0" t="0" r="2540" b="3810"/>
            <wp:docPr id="105" name="Picture 105" descr="https://image.3001.net/images/20200419/1587281150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age.3001.net/images/20200419/1587281150585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044190"/>
                    </a:xfrm>
                    <a:prstGeom prst="rect">
                      <a:avLst/>
                    </a:prstGeom>
                    <a:noFill/>
                    <a:ln>
                      <a:noFill/>
                    </a:ln>
                  </pic:spPr>
                </pic:pic>
              </a:graphicData>
            </a:graphic>
          </wp:inline>
        </w:drawing>
      </w:r>
    </w:p>
    <w:p w14:paraId="706AC99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远程登录</w:t>
      </w:r>
      <w:r w:rsidRPr="00024145">
        <w:rPr>
          <w:rFonts w:ascii="Times New Roman" w:eastAsia="Times New Roman" w:hAnsi="Times New Roman" w:cs="Times New Roman"/>
          <w:b/>
          <w:bCs/>
          <w:sz w:val="27"/>
          <w:szCs w:val="27"/>
          <w:lang w:bidi="bo-CN"/>
        </w:rPr>
        <w:t xml:space="preserve"> MySQL</w:t>
      </w:r>
    </w:p>
    <w:p w14:paraId="4BC5550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ip a</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后查看</w:t>
      </w:r>
      <w:r w:rsidRPr="00024145">
        <w:rPr>
          <w:rFonts w:ascii="Times New Roman" w:eastAsia="Times New Roman" w:hAnsi="Times New Roman" w:cs="Times New Roman"/>
          <w:sz w:val="24"/>
          <w:szCs w:val="24"/>
          <w:lang w:bidi="bo-CN"/>
        </w:rPr>
        <w:t xml:space="preserve"> IP </w:t>
      </w:r>
      <w:r w:rsidRPr="00024145">
        <w:rPr>
          <w:rFonts w:ascii="宋体" w:eastAsia="宋体" w:hAnsi="宋体" w:cs="宋体" w:hint="eastAsia"/>
          <w:sz w:val="24"/>
          <w:szCs w:val="24"/>
          <w:lang w:bidi="bo-CN"/>
        </w:rPr>
        <w:t>地址后，尝试电脑端远程访问</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的数据库</w:t>
      </w:r>
      <w:r w:rsidRPr="00024145">
        <w:rPr>
          <w:rFonts w:ascii="Times New Roman" w:eastAsia="Times New Roman" w:hAnsi="Times New Roman" w:cs="Times New Roman"/>
          <w:sz w:val="24"/>
          <w:szCs w:val="24"/>
          <w:lang w:bidi="bo-CN"/>
        </w:rPr>
        <w:t>:</w:t>
      </w:r>
    </w:p>
    <w:p w14:paraId="6C5B514B" w14:textId="0007770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16A2793" wp14:editId="36128866">
            <wp:extent cx="6645910" cy="731520"/>
            <wp:effectExtent l="0" t="0" r="2540" b="0"/>
            <wp:docPr id="104" name="Picture 104" descr="https://image.3001.net/images/20200419/15872927348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3001.net/images/20200419/1587292734873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731520"/>
                    </a:xfrm>
                    <a:prstGeom prst="rect">
                      <a:avLst/>
                    </a:prstGeom>
                    <a:noFill/>
                    <a:ln>
                      <a:noFill/>
                    </a:ln>
                  </pic:spPr>
                </pic:pic>
              </a:graphicData>
            </a:graphic>
          </wp:inline>
        </w:drawing>
      </w:r>
    </w:p>
    <w:p w14:paraId="064A981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发现默认是无法成功连接的，这个时候我们需要到数据库手动开启</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用户的远程访问权限</w:t>
      </w:r>
      <w:r w:rsidRPr="00024145">
        <w:rPr>
          <w:rFonts w:ascii="Times New Roman" w:eastAsia="Times New Roman" w:hAnsi="Times New Roman" w:cs="Times New Roman"/>
          <w:sz w:val="24"/>
          <w:szCs w:val="24"/>
          <w:lang w:bidi="bo-CN"/>
        </w:rPr>
        <w:t>:</w:t>
      </w:r>
    </w:p>
    <w:p w14:paraId="76B98F48"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这里的</w:t>
      </w:r>
      <w:r w:rsidRPr="00024145">
        <w:rPr>
          <w:rFonts w:ascii="Times New Roman" w:eastAsia="Times New Roman" w:hAnsi="Times New Roman" w:cs="Times New Roman"/>
          <w:color w:val="666666"/>
          <w:sz w:val="24"/>
          <w:szCs w:val="24"/>
          <w:lang w:bidi="bo-CN"/>
        </w:rPr>
        <w:t xml:space="preserve"> P@ssw0rd </w:t>
      </w:r>
      <w:r w:rsidRPr="00024145">
        <w:rPr>
          <w:rFonts w:ascii="宋体" w:eastAsia="宋体" w:hAnsi="宋体" w:cs="宋体" w:hint="eastAsia"/>
          <w:color w:val="666666"/>
          <w:sz w:val="24"/>
          <w:szCs w:val="24"/>
          <w:lang w:bidi="bo-CN"/>
        </w:rPr>
        <w:t>是我的</w:t>
      </w:r>
      <w:r w:rsidRPr="00024145">
        <w:rPr>
          <w:rFonts w:ascii="Times New Roman" w:eastAsia="Times New Roman" w:hAnsi="Times New Roman" w:cs="Times New Roman"/>
          <w:color w:val="666666"/>
          <w:sz w:val="24"/>
          <w:szCs w:val="24"/>
          <w:lang w:bidi="bo-CN"/>
        </w:rPr>
        <w:t xml:space="preserve"> root </w:t>
      </w:r>
      <w:r w:rsidRPr="00024145">
        <w:rPr>
          <w:rFonts w:ascii="宋体" w:eastAsia="宋体" w:hAnsi="宋体" w:cs="宋体" w:hint="eastAsia"/>
          <w:color w:val="666666"/>
          <w:sz w:val="24"/>
          <w:szCs w:val="24"/>
          <w:lang w:bidi="bo-CN"/>
        </w:rPr>
        <w:t>密</w:t>
      </w:r>
      <w:r w:rsidRPr="00024145">
        <w:rPr>
          <w:rFonts w:ascii="宋体" w:eastAsia="宋体" w:hAnsi="宋体" w:cs="宋体"/>
          <w:color w:val="666666"/>
          <w:sz w:val="24"/>
          <w:szCs w:val="24"/>
          <w:lang w:bidi="bo-CN"/>
        </w:rPr>
        <w:t>码</w:t>
      </w:r>
    </w:p>
    <w:p w14:paraId="47BAB0B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Sql</w:t>
      </w:r>
    </w:p>
    <w:p w14:paraId="60197A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grant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all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to</w:t>
      </w:r>
      <w:r w:rsidRPr="00024145">
        <w:rPr>
          <w:rFonts w:ascii="Courier New" w:eastAsia="Times New Roman" w:hAnsi="Courier New" w:cs="Courier New"/>
          <w:color w:val="F8F8F2"/>
          <w:sz w:val="27"/>
          <w:szCs w:val="27"/>
          <w:lang w:bidi="bo-CN"/>
        </w:rPr>
        <w:t xml:space="preserve"> root@'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ABE338"/>
          <w:sz w:val="27"/>
          <w:szCs w:val="27"/>
          <w:lang w:bidi="bo-CN"/>
        </w:rPr>
        <w:t>' identified by '</w:t>
      </w:r>
      <w:r w:rsidRPr="00024145">
        <w:rPr>
          <w:rFonts w:ascii="Courier New" w:eastAsia="Times New Roman" w:hAnsi="Courier New" w:cs="Courier New"/>
          <w:color w:val="F8F8F2"/>
          <w:sz w:val="27"/>
          <w:szCs w:val="27"/>
          <w:lang w:bidi="bo-CN"/>
        </w:rPr>
        <w:t>P</w:t>
      </w:r>
      <w:r w:rsidRPr="00024145">
        <w:rPr>
          <w:rFonts w:ascii="Courier New" w:eastAsia="Times New Roman" w:hAnsi="Courier New" w:cs="Courier New"/>
          <w:color w:val="00E0E0"/>
          <w:sz w:val="27"/>
          <w:szCs w:val="27"/>
          <w:lang w:bidi="bo-CN"/>
        </w:rPr>
        <w:t>@ssw0rd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with</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grant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option</w:t>
      </w:r>
      <w:r w:rsidRPr="00024145">
        <w:rPr>
          <w:rFonts w:ascii="Courier New" w:eastAsia="Times New Roman" w:hAnsi="Courier New" w:cs="Courier New"/>
          <w:color w:val="FEFEFE"/>
          <w:sz w:val="27"/>
          <w:szCs w:val="27"/>
          <w:lang w:bidi="bo-CN"/>
        </w:rPr>
        <w:t>;</w:t>
      </w:r>
    </w:p>
    <w:p w14:paraId="4C6DFE5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flush </w:t>
      </w:r>
      <w:r w:rsidRPr="00024145">
        <w:rPr>
          <w:rFonts w:ascii="Courier New" w:eastAsia="Times New Roman" w:hAnsi="Courier New" w:cs="Courier New"/>
          <w:color w:val="00E0E0"/>
          <w:sz w:val="27"/>
          <w:szCs w:val="27"/>
          <w:lang w:bidi="bo-CN"/>
        </w:rPr>
        <w:t>privileges</w:t>
      </w:r>
      <w:r w:rsidRPr="00024145">
        <w:rPr>
          <w:rFonts w:ascii="Courier New" w:eastAsia="Times New Roman" w:hAnsi="Courier New" w:cs="Courier New"/>
          <w:color w:val="FEFEFE"/>
          <w:sz w:val="27"/>
          <w:szCs w:val="27"/>
          <w:lang w:bidi="bo-CN"/>
        </w:rPr>
        <w:t>;</w:t>
      </w:r>
    </w:p>
    <w:p w14:paraId="32C2AFE9" w14:textId="519B299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07D1B28" wp14:editId="46193F38">
            <wp:extent cx="6645910" cy="1708785"/>
            <wp:effectExtent l="0" t="0" r="2540" b="5715"/>
            <wp:docPr id="103" name="Picture 103" descr="https://image.3001.net/images/20200419/15872930045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3001.net/images/20200419/1587293004556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1708785"/>
                    </a:xfrm>
                    <a:prstGeom prst="rect">
                      <a:avLst/>
                    </a:prstGeom>
                    <a:noFill/>
                    <a:ln>
                      <a:noFill/>
                    </a:ln>
                  </pic:spPr>
                </pic:pic>
              </a:graphicData>
            </a:graphic>
          </wp:inline>
        </w:drawing>
      </w:r>
    </w:p>
    <w:p w14:paraId="71E35DD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执行完成后</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尝试</w:t>
      </w:r>
      <w:r w:rsidRPr="00024145">
        <w:rPr>
          <w:rFonts w:ascii="Times New Roman" w:eastAsia="Times New Roman" w:hAnsi="Times New Roman" w:cs="Times New Roman"/>
          <w:sz w:val="24"/>
          <w:szCs w:val="24"/>
          <w:lang w:bidi="bo-CN"/>
        </w:rPr>
        <w:t xml:space="preserve"> PC </w:t>
      </w:r>
      <w:r w:rsidRPr="00024145">
        <w:rPr>
          <w:rFonts w:ascii="宋体" w:eastAsia="宋体" w:hAnsi="宋体" w:cs="宋体" w:hint="eastAsia"/>
          <w:sz w:val="24"/>
          <w:szCs w:val="24"/>
          <w:lang w:bidi="bo-CN"/>
        </w:rPr>
        <w:t>端远程过去看看</w:t>
      </w:r>
      <w:r w:rsidRPr="00024145">
        <w:rPr>
          <w:rFonts w:ascii="Times New Roman" w:eastAsia="Times New Roman" w:hAnsi="Times New Roman" w:cs="Times New Roman"/>
          <w:sz w:val="24"/>
          <w:szCs w:val="24"/>
          <w:lang w:bidi="bo-CN"/>
        </w:rPr>
        <w:t>:</w:t>
      </w:r>
    </w:p>
    <w:p w14:paraId="3A9456BA" w14:textId="42718B0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A877E75" wp14:editId="5B4D603A">
            <wp:extent cx="6645910" cy="3731895"/>
            <wp:effectExtent l="0" t="0" r="2540" b="1905"/>
            <wp:docPr id="102" name="Picture 102" descr="https://image.3001.net/images/20200419/15872955565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3001.net/images/20200419/1587295556524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1895"/>
                    </a:xfrm>
                    <a:prstGeom prst="rect">
                      <a:avLst/>
                    </a:prstGeom>
                    <a:noFill/>
                    <a:ln>
                      <a:noFill/>
                    </a:ln>
                  </pic:spPr>
                </pic:pic>
              </a:graphicData>
            </a:graphic>
          </wp:inline>
        </w:drawing>
      </w:r>
    </w:p>
    <w:p w14:paraId="67CFF203"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Nginx</w:t>
      </w:r>
    </w:p>
    <w:p w14:paraId="2F84522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是一个高性能的</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和反向代理服务器，</w:t>
      </w: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用的熟悉的话，下面搭建各种网站也就轻而易举了</w:t>
      </w:r>
      <w:r w:rsidRPr="00024145">
        <w:rPr>
          <w:rFonts w:ascii="宋体" w:eastAsia="宋体" w:hAnsi="宋体" w:cs="宋体"/>
          <w:sz w:val="24"/>
          <w:szCs w:val="24"/>
          <w:lang w:bidi="bo-CN"/>
        </w:rPr>
        <w:t>。</w:t>
      </w:r>
    </w:p>
    <w:p w14:paraId="024F8B31"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Nginx</w:t>
      </w:r>
    </w:p>
    <w:p w14:paraId="409B8A0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安装</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也很简单，一条命令即可</w:t>
      </w:r>
      <w:r w:rsidRPr="00024145">
        <w:rPr>
          <w:rFonts w:ascii="宋体" w:eastAsia="宋体" w:hAnsi="宋体" w:cs="宋体"/>
          <w:sz w:val="24"/>
          <w:szCs w:val="24"/>
          <w:lang w:bidi="bo-CN"/>
        </w:rPr>
        <w:t>：</w:t>
      </w:r>
    </w:p>
    <w:p w14:paraId="2A0BF7D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83062F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nginx</w:t>
      </w:r>
    </w:p>
    <w:p w14:paraId="6350EEA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安装完成后，国光的习惯是查看一下版本信息</w:t>
      </w:r>
      <w:r w:rsidRPr="00024145">
        <w:rPr>
          <w:rFonts w:ascii="宋体" w:eastAsia="宋体" w:hAnsi="宋体" w:cs="宋体"/>
          <w:sz w:val="24"/>
          <w:szCs w:val="24"/>
          <w:lang w:bidi="bo-CN"/>
        </w:rPr>
        <w:t>：</w:t>
      </w:r>
    </w:p>
    <w:p w14:paraId="32E139FE" w14:textId="6CDA1B4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B0B3FCC" wp14:editId="74F818BE">
            <wp:extent cx="6645910" cy="627380"/>
            <wp:effectExtent l="0" t="0" r="2540" b="1270"/>
            <wp:docPr id="101" name="Picture 101" descr="1.17.10 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17.10 版本"/>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627380"/>
                    </a:xfrm>
                    <a:prstGeom prst="rect">
                      <a:avLst/>
                    </a:prstGeom>
                    <a:noFill/>
                    <a:ln>
                      <a:noFill/>
                    </a:ln>
                  </pic:spPr>
                </pic:pic>
              </a:graphicData>
            </a:graphic>
          </wp:inline>
        </w:drawing>
      </w:r>
    </w:p>
    <w:p w14:paraId="057A8245"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 xml:space="preserve">1.17.10 </w:t>
      </w:r>
      <w:r w:rsidRPr="00024145">
        <w:rPr>
          <w:rFonts w:ascii="宋体" w:eastAsia="宋体" w:hAnsi="宋体" w:cs="宋体" w:hint="eastAsia"/>
          <w:b/>
          <w:bCs/>
          <w:color w:val="525F7F"/>
          <w:sz w:val="24"/>
          <w:szCs w:val="24"/>
          <w:lang w:bidi="bo-CN"/>
        </w:rPr>
        <w:t>版</w:t>
      </w:r>
      <w:r w:rsidRPr="00024145">
        <w:rPr>
          <w:rFonts w:ascii="宋体" w:eastAsia="宋体" w:hAnsi="宋体" w:cs="宋体"/>
          <w:b/>
          <w:bCs/>
          <w:color w:val="525F7F"/>
          <w:sz w:val="24"/>
          <w:szCs w:val="24"/>
          <w:lang w:bidi="bo-CN"/>
        </w:rPr>
        <w:t>本</w:t>
      </w:r>
    </w:p>
    <w:p w14:paraId="47E43EF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测试</w:t>
      </w:r>
      <w:r w:rsidRPr="00024145">
        <w:rPr>
          <w:rFonts w:ascii="Times New Roman" w:eastAsia="Times New Roman" w:hAnsi="Times New Roman" w:cs="Times New Roman"/>
          <w:b/>
          <w:bCs/>
          <w:sz w:val="27"/>
          <w:szCs w:val="27"/>
          <w:lang w:bidi="bo-CN"/>
        </w:rPr>
        <w:t xml:space="preserve"> Nginx</w:t>
      </w:r>
    </w:p>
    <w:p w14:paraId="1A51A3B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测试检查</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的配置文件是否正常</w:t>
      </w:r>
      <w:r w:rsidRPr="00024145">
        <w:rPr>
          <w:rFonts w:ascii="Times New Roman" w:eastAsia="Times New Roman" w:hAnsi="Times New Roman" w:cs="Times New Roman"/>
          <w:sz w:val="24"/>
          <w:szCs w:val="24"/>
          <w:lang w:bidi="bo-CN"/>
        </w:rPr>
        <w:t>:</w:t>
      </w:r>
    </w:p>
    <w:p w14:paraId="4903611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1B0FB5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 -t</w:t>
      </w:r>
    </w:p>
    <w:p w14:paraId="1DA5EFE0" w14:textId="2A34C52C"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99B412A" wp14:editId="3BE3B8C9">
            <wp:extent cx="6645910" cy="404495"/>
            <wp:effectExtent l="0" t="0" r="2540" b="0"/>
            <wp:docPr id="100" name="Picture 100" descr="https://image.3001.net/images/20200419/15872987037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3001.net/images/20200419/1587298703795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404495"/>
                    </a:xfrm>
                    <a:prstGeom prst="rect">
                      <a:avLst/>
                    </a:prstGeom>
                    <a:noFill/>
                    <a:ln>
                      <a:noFill/>
                    </a:ln>
                  </pic:spPr>
                </pic:pic>
              </a:graphicData>
            </a:graphic>
          </wp:inline>
        </w:drawing>
      </w:r>
    </w:p>
    <w:p w14:paraId="01F0269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现在测试肯定是</w:t>
      </w:r>
      <w:r w:rsidRPr="00024145">
        <w:rPr>
          <w:rFonts w:ascii="Times New Roman" w:eastAsia="Times New Roman" w:hAnsi="Times New Roman" w:cs="Times New Roman"/>
          <w:sz w:val="24"/>
          <w:szCs w:val="24"/>
          <w:lang w:bidi="bo-CN"/>
        </w:rPr>
        <w:t>OK</w:t>
      </w:r>
      <w:r w:rsidRPr="00024145">
        <w:rPr>
          <w:rFonts w:ascii="宋体" w:eastAsia="宋体" w:hAnsi="宋体" w:cs="宋体" w:hint="eastAsia"/>
          <w:sz w:val="24"/>
          <w:szCs w:val="24"/>
          <w:lang w:bidi="bo-CN"/>
        </w:rPr>
        <w:t>的，这个多用于我们修改完</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的配置文件后的检查</w:t>
      </w:r>
      <w:r w:rsidRPr="00024145">
        <w:rPr>
          <w:rFonts w:ascii="宋体" w:eastAsia="宋体" w:hAnsi="宋体" w:cs="宋体"/>
          <w:sz w:val="24"/>
          <w:szCs w:val="24"/>
          <w:lang w:bidi="bo-CN"/>
        </w:rPr>
        <w:t>。</w:t>
      </w:r>
    </w:p>
    <w:p w14:paraId="75061E6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lastRenderedPageBreak/>
        <w:t>启动</w:t>
      </w:r>
      <w:r w:rsidRPr="00024145">
        <w:rPr>
          <w:rFonts w:ascii="Times New Roman" w:eastAsia="Times New Roman" w:hAnsi="Times New Roman" w:cs="Times New Roman"/>
          <w:b/>
          <w:bCs/>
          <w:sz w:val="27"/>
          <w:szCs w:val="27"/>
          <w:lang w:bidi="bo-CN"/>
        </w:rPr>
        <w:t xml:space="preserve"> Nginx</w:t>
      </w:r>
    </w:p>
    <w:p w14:paraId="06C8B58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早期版本的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需要在</w:t>
      </w:r>
      <w:r w:rsidRPr="00024145">
        <w:rPr>
          <w:rFonts w:eastAsia="Times New Roman" w:cs="Consolas"/>
          <w:color w:val="E96900"/>
          <w:sz w:val="20"/>
          <w:szCs w:val="20"/>
          <w:shd w:val="clear" w:color="auto" w:fill="F8F8F8"/>
          <w:lang w:bidi="bo-CN"/>
        </w:rPr>
        <w:t>termux-chroot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环境下才可以成功启动</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，新版本的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可以直接启动，很是方便</w:t>
      </w:r>
      <w:r w:rsidRPr="00024145">
        <w:rPr>
          <w:rFonts w:ascii="宋体" w:eastAsia="宋体" w:hAnsi="宋体" w:cs="宋体"/>
          <w:sz w:val="24"/>
          <w:szCs w:val="24"/>
          <w:lang w:bidi="bo-CN"/>
        </w:rPr>
        <w:t>：</w:t>
      </w:r>
    </w:p>
    <w:p w14:paraId="5CE7D1E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46B918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w:t>
      </w:r>
    </w:p>
    <w:p w14:paraId="6DBB04B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在</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上默认运行的端口号是</w:t>
      </w:r>
      <w:r w:rsidRPr="00024145">
        <w:rPr>
          <w:rFonts w:ascii="Times New Roman" w:eastAsia="Times New Roman" w:hAnsi="Times New Roman" w:cs="Times New Roman"/>
          <w:sz w:val="24"/>
          <w:szCs w:val="24"/>
          <w:lang w:bidi="bo-CN"/>
        </w:rPr>
        <w:t xml:space="preserve"> 8080</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使用</w:t>
      </w:r>
      <w:r w:rsidRPr="00024145">
        <w:rPr>
          <w:rFonts w:eastAsia="Times New Roman" w:cs="Consolas"/>
          <w:color w:val="E96900"/>
          <w:sz w:val="20"/>
          <w:szCs w:val="20"/>
          <w:shd w:val="clear" w:color="auto" w:fill="F8F8F8"/>
          <w:lang w:bidi="bo-CN"/>
        </w:rPr>
        <w:t>pgrep</w:t>
      </w:r>
      <w:r w:rsidRPr="00024145">
        <w:rPr>
          <w:rFonts w:ascii="宋体" w:eastAsia="宋体" w:hAnsi="宋体" w:cs="宋体" w:hint="eastAsia"/>
          <w:sz w:val="24"/>
          <w:szCs w:val="24"/>
          <w:lang w:bidi="bo-CN"/>
        </w:rPr>
        <w:t>命令也可以查看</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进程相关的</w:t>
      </w:r>
      <w:r w:rsidRPr="00024145">
        <w:rPr>
          <w:rFonts w:ascii="Times New Roman" w:eastAsia="Times New Roman" w:hAnsi="Times New Roman" w:cs="Times New Roman"/>
          <w:sz w:val="24"/>
          <w:szCs w:val="24"/>
          <w:lang w:bidi="bo-CN"/>
        </w:rPr>
        <w:t>PID</w:t>
      </w:r>
      <w:r w:rsidRPr="00024145">
        <w:rPr>
          <w:rFonts w:ascii="宋体" w:eastAsia="宋体" w:hAnsi="宋体" w:cs="宋体" w:hint="eastAsia"/>
          <w:sz w:val="24"/>
          <w:szCs w:val="24"/>
          <w:lang w:bidi="bo-CN"/>
        </w:rPr>
        <w:t>号</w:t>
      </w:r>
      <w:r w:rsidRPr="00024145">
        <w:rPr>
          <w:rFonts w:ascii="宋体" w:eastAsia="宋体" w:hAnsi="宋体" w:cs="宋体"/>
          <w:sz w:val="24"/>
          <w:szCs w:val="24"/>
          <w:lang w:bidi="bo-CN"/>
        </w:rPr>
        <w:t>。</w:t>
      </w:r>
    </w:p>
    <w:p w14:paraId="3AB0D96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然后手机本地直接访问</w:t>
      </w:r>
      <w:r w:rsidRPr="00024145">
        <w:rPr>
          <w:rFonts w:eastAsia="Times New Roman" w:cs="Consolas"/>
          <w:color w:val="E96900"/>
          <w:sz w:val="20"/>
          <w:szCs w:val="20"/>
          <w:shd w:val="clear" w:color="auto" w:fill="F8F8F8"/>
          <w:lang w:bidi="bo-CN"/>
        </w:rPr>
        <w:t>http://127.0.0.1:8080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查看</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是否正常启动</w:t>
      </w:r>
      <w:r w:rsidRPr="00024145">
        <w:rPr>
          <w:rFonts w:ascii="宋体" w:eastAsia="宋体" w:hAnsi="宋体" w:cs="宋体"/>
          <w:sz w:val="24"/>
          <w:szCs w:val="24"/>
          <w:lang w:bidi="bo-CN"/>
        </w:rPr>
        <w:t>：</w:t>
      </w:r>
    </w:p>
    <w:p w14:paraId="2D9197F1" w14:textId="2D7166D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41FA9C0" wp14:editId="3BFE7F96">
            <wp:extent cx="6645910" cy="6205855"/>
            <wp:effectExtent l="0" t="0" r="2540" b="4445"/>
            <wp:docPr id="99" name="Picture 99" descr="https://image.3001.net/images/20200419/15872975682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age.3001.net/images/20200419/1587297568219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6205855"/>
                    </a:xfrm>
                    <a:prstGeom prst="rect">
                      <a:avLst/>
                    </a:prstGeom>
                    <a:noFill/>
                    <a:ln>
                      <a:noFill/>
                    </a:ln>
                  </pic:spPr>
                </pic:pic>
              </a:graphicData>
            </a:graphic>
          </wp:inline>
        </w:drawing>
      </w:r>
    </w:p>
    <w:p w14:paraId="457EC9A0"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重启</w:t>
      </w:r>
      <w:r w:rsidRPr="00024145">
        <w:rPr>
          <w:rFonts w:ascii="Times New Roman" w:eastAsia="Times New Roman" w:hAnsi="Times New Roman" w:cs="Times New Roman"/>
          <w:b/>
          <w:bCs/>
          <w:sz w:val="27"/>
          <w:szCs w:val="27"/>
          <w:lang w:bidi="bo-CN"/>
        </w:rPr>
        <w:t xml:space="preserve"> Nginx</w:t>
      </w:r>
    </w:p>
    <w:p w14:paraId="2C09C72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一般当修改完</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相关的配置文件时，我们需要重启</w:t>
      </w:r>
      <w:r w:rsidRPr="00024145">
        <w:rPr>
          <w:rFonts w:ascii="Times New Roman" w:eastAsia="Times New Roman" w:hAnsi="Times New Roman" w:cs="Times New Roman"/>
          <w:sz w:val="24"/>
          <w:szCs w:val="24"/>
          <w:lang w:bidi="bo-CN"/>
        </w:rPr>
        <w:t xml:space="preserve"> Nginx</w:t>
      </w:r>
      <w:r w:rsidRPr="00024145">
        <w:rPr>
          <w:rFonts w:ascii="宋体" w:eastAsia="宋体" w:hAnsi="宋体" w:cs="宋体" w:hint="eastAsia"/>
          <w:sz w:val="24"/>
          <w:szCs w:val="24"/>
          <w:lang w:bidi="bo-CN"/>
        </w:rPr>
        <w:t>，使用如下命令即可重启</w:t>
      </w:r>
      <w:r w:rsidRPr="00024145">
        <w:rPr>
          <w:rFonts w:ascii="Times New Roman" w:eastAsia="Times New Roman" w:hAnsi="Times New Roman" w:cs="Times New Roman"/>
          <w:sz w:val="24"/>
          <w:szCs w:val="24"/>
          <w:lang w:bidi="bo-CN"/>
        </w:rPr>
        <w:t>:</w:t>
      </w:r>
    </w:p>
    <w:p w14:paraId="0E292C2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C90CFD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 -s reload</w:t>
      </w:r>
    </w:p>
    <w:p w14:paraId="3A81E02B"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lastRenderedPageBreak/>
        <w:t>停止</w:t>
      </w:r>
      <w:r w:rsidRPr="00024145">
        <w:rPr>
          <w:rFonts w:ascii="Times New Roman" w:eastAsia="Times New Roman" w:hAnsi="Times New Roman" w:cs="Times New Roman"/>
          <w:b/>
          <w:bCs/>
          <w:sz w:val="27"/>
          <w:szCs w:val="27"/>
          <w:lang w:bidi="bo-CN"/>
        </w:rPr>
        <w:t xml:space="preserve"> Nginx</w:t>
      </w:r>
    </w:p>
    <w:p w14:paraId="23819788"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方法一</w:t>
      </w:r>
      <w:r w:rsidRPr="00024145">
        <w:rPr>
          <w:rFonts w:ascii="Times New Roman" w:eastAsia="Times New Roman" w:hAnsi="Times New Roman" w:cs="Times New Roman"/>
          <w:b/>
          <w:bCs/>
          <w:sz w:val="24"/>
          <w:szCs w:val="24"/>
          <w:lang w:bidi="bo-CN"/>
        </w:rPr>
        <w:t xml:space="preserve"> </w:t>
      </w:r>
      <w:r w:rsidRPr="00024145">
        <w:rPr>
          <w:rFonts w:ascii="宋体" w:eastAsia="宋体" w:hAnsi="宋体" w:cs="宋体" w:hint="eastAsia"/>
          <w:b/>
          <w:bCs/>
          <w:sz w:val="24"/>
          <w:szCs w:val="24"/>
          <w:lang w:bidi="bo-CN"/>
        </w:rPr>
        <w:t>原生停</w:t>
      </w:r>
      <w:r w:rsidRPr="00024145">
        <w:rPr>
          <w:rFonts w:ascii="宋体" w:eastAsia="宋体" w:hAnsi="宋体" w:cs="宋体"/>
          <w:b/>
          <w:bCs/>
          <w:sz w:val="24"/>
          <w:szCs w:val="24"/>
          <w:lang w:bidi="bo-CN"/>
        </w:rPr>
        <w:t>止</w:t>
      </w:r>
    </w:p>
    <w:p w14:paraId="3D9F01F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81A439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 -s stop</w:t>
      </w:r>
    </w:p>
    <w:p w14:paraId="42A06EF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或</w:t>
      </w:r>
      <w:r w:rsidRPr="00024145">
        <w:rPr>
          <w:rFonts w:ascii="宋体" w:eastAsia="宋体" w:hAnsi="宋体" w:cs="宋体"/>
          <w:sz w:val="24"/>
          <w:szCs w:val="24"/>
          <w:lang w:bidi="bo-CN"/>
        </w:rPr>
        <w:t>者</w:t>
      </w:r>
    </w:p>
    <w:p w14:paraId="1FCDFBE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C44D42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 -s quit</w:t>
      </w:r>
    </w:p>
    <w:p w14:paraId="378AFDAF"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 xml:space="preserve">quit </w:t>
      </w:r>
      <w:r w:rsidRPr="00024145">
        <w:rPr>
          <w:rFonts w:ascii="宋体" w:eastAsia="宋体" w:hAnsi="宋体" w:cs="宋体" w:hint="eastAsia"/>
          <w:color w:val="666666"/>
          <w:sz w:val="24"/>
          <w:szCs w:val="24"/>
          <w:lang w:bidi="bo-CN"/>
        </w:rPr>
        <w:t>是一个优雅的关闭方式，</w:t>
      </w:r>
      <w:r w:rsidRPr="00024145">
        <w:rPr>
          <w:rFonts w:ascii="Times New Roman" w:eastAsia="Times New Roman" w:hAnsi="Times New Roman" w:cs="Times New Roman"/>
          <w:color w:val="666666"/>
          <w:sz w:val="24"/>
          <w:szCs w:val="24"/>
          <w:lang w:bidi="bo-CN"/>
        </w:rPr>
        <w:t>Nginx</w:t>
      </w:r>
      <w:r w:rsidRPr="00024145">
        <w:rPr>
          <w:rFonts w:ascii="宋体" w:eastAsia="宋体" w:hAnsi="宋体" w:cs="宋体" w:hint="eastAsia"/>
          <w:color w:val="666666"/>
          <w:sz w:val="24"/>
          <w:szCs w:val="24"/>
          <w:lang w:bidi="bo-CN"/>
        </w:rPr>
        <w:t>在退出前完成已经接受的连接请求。</w:t>
      </w:r>
      <w:r w:rsidRPr="00024145">
        <w:rPr>
          <w:rFonts w:ascii="Times New Roman" w:eastAsia="Times New Roman" w:hAnsi="Times New Roman" w:cs="Times New Roman"/>
          <w:color w:val="666666"/>
          <w:sz w:val="24"/>
          <w:szCs w:val="24"/>
          <w:lang w:bidi="bo-CN"/>
        </w:rPr>
        <w:t xml:space="preserve">Stop </w:t>
      </w:r>
      <w:r w:rsidRPr="00024145">
        <w:rPr>
          <w:rFonts w:ascii="宋体" w:eastAsia="宋体" w:hAnsi="宋体" w:cs="宋体" w:hint="eastAsia"/>
          <w:color w:val="666666"/>
          <w:sz w:val="24"/>
          <w:szCs w:val="24"/>
          <w:lang w:bidi="bo-CN"/>
        </w:rPr>
        <w:t>是快速关闭，不管有没有正在处理的请求</w:t>
      </w:r>
      <w:r w:rsidRPr="00024145">
        <w:rPr>
          <w:rFonts w:ascii="宋体" w:eastAsia="宋体" w:hAnsi="宋体" w:cs="宋体"/>
          <w:color w:val="666666"/>
          <w:sz w:val="24"/>
          <w:szCs w:val="24"/>
          <w:lang w:bidi="bo-CN"/>
        </w:rPr>
        <w:t>。</w:t>
      </w:r>
    </w:p>
    <w:p w14:paraId="6A32FA8A"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方法二</w:t>
      </w:r>
      <w:r w:rsidRPr="00024145">
        <w:rPr>
          <w:rFonts w:ascii="Times New Roman" w:eastAsia="Times New Roman" w:hAnsi="Times New Roman" w:cs="Times New Roman"/>
          <w:b/>
          <w:bCs/>
          <w:sz w:val="24"/>
          <w:szCs w:val="24"/>
          <w:lang w:bidi="bo-CN"/>
        </w:rPr>
        <w:t xml:space="preserve"> </w:t>
      </w:r>
      <w:r w:rsidRPr="00024145">
        <w:rPr>
          <w:rFonts w:ascii="宋体" w:eastAsia="宋体" w:hAnsi="宋体" w:cs="宋体" w:hint="eastAsia"/>
          <w:b/>
          <w:bCs/>
          <w:sz w:val="24"/>
          <w:szCs w:val="24"/>
          <w:lang w:bidi="bo-CN"/>
        </w:rPr>
        <w:t>杀掉进</w:t>
      </w:r>
      <w:r w:rsidRPr="00024145">
        <w:rPr>
          <w:rFonts w:ascii="宋体" w:eastAsia="宋体" w:hAnsi="宋体" w:cs="宋体"/>
          <w:b/>
          <w:bCs/>
          <w:sz w:val="24"/>
          <w:szCs w:val="24"/>
          <w:lang w:bidi="bo-CN"/>
        </w:rPr>
        <w:t>程</w:t>
      </w:r>
    </w:p>
    <w:p w14:paraId="40C2636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del w:id="1" w:author="Unknown">
        <w:r w:rsidRPr="00024145">
          <w:rPr>
            <w:rFonts w:ascii="宋体" w:eastAsia="宋体" w:hAnsi="宋体" w:cs="宋体" w:hint="eastAsia"/>
            <w:sz w:val="24"/>
            <w:szCs w:val="24"/>
            <w:lang w:bidi="bo-CN"/>
          </w:rPr>
          <w:delText>只需三番钟，里造会干我一样，爱象节款游戏</w:delText>
        </w:r>
      </w:del>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扯远了，只需要</w:t>
      </w:r>
      <w:r w:rsidRPr="00024145">
        <w:rPr>
          <w:rFonts w:ascii="Times New Roman" w:eastAsia="Times New Roman" w:hAnsi="Times New Roman" w:cs="Times New Roman"/>
          <w:sz w:val="24"/>
          <w:szCs w:val="24"/>
          <w:lang w:bidi="bo-CN"/>
        </w:rPr>
        <w:t>1</w:t>
      </w:r>
      <w:r w:rsidRPr="00024145">
        <w:rPr>
          <w:rFonts w:ascii="宋体" w:eastAsia="宋体" w:hAnsi="宋体" w:cs="宋体" w:hint="eastAsia"/>
          <w:sz w:val="24"/>
          <w:szCs w:val="24"/>
          <w:lang w:bidi="bo-CN"/>
        </w:rPr>
        <w:t>条命令，即可优雅的终止掉</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服务</w:t>
      </w:r>
      <w:r w:rsidRPr="00024145">
        <w:rPr>
          <w:rFonts w:ascii="Times New Roman" w:eastAsia="Times New Roman" w:hAnsi="Times New Roman" w:cs="Times New Roman"/>
          <w:sz w:val="24"/>
          <w:szCs w:val="24"/>
          <w:lang w:bidi="bo-CN"/>
        </w:rPr>
        <w:t>:</w:t>
      </w:r>
    </w:p>
    <w:p w14:paraId="7C6CA6D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F49249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kill</w:t>
      </w:r>
      <w:r w:rsidRPr="00024145">
        <w:rPr>
          <w:rFonts w:ascii="Courier New" w:eastAsia="Times New Roman" w:hAnsi="Courier New" w:cs="Courier New"/>
          <w:color w:val="F8F8F2"/>
          <w:sz w:val="27"/>
          <w:szCs w:val="27"/>
          <w:lang w:bidi="bo-CN"/>
        </w:rPr>
        <w:t xml:space="preserve"> -9 </w:t>
      </w:r>
      <w:r w:rsidRPr="00024145">
        <w:rPr>
          <w:rFonts w:ascii="Courier New" w:eastAsia="Times New Roman" w:hAnsi="Courier New" w:cs="Courier New"/>
          <w:color w:val="00E0E0"/>
          <w:sz w:val="27"/>
          <w:szCs w:val="27"/>
          <w:lang w:bidi="bo-CN"/>
        </w:rPr>
        <w:t>`pgrep nginx`</w:t>
      </w:r>
    </w:p>
    <w:p w14:paraId="640DFF1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貌似手机党</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并不好敲</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这个</w:t>
      </w:r>
      <w:r w:rsidRPr="00024145">
        <w:rPr>
          <w:rFonts w:ascii="Times New Roman" w:eastAsia="Times New Roman" w:hAnsi="Times New Roman" w:cs="Times New Roman"/>
          <w:sz w:val="24"/>
          <w:szCs w:val="24"/>
          <w:lang w:bidi="bo-CN"/>
        </w:rPr>
        <w:t xml:space="preserve"> ` </w:t>
      </w:r>
      <w:r w:rsidRPr="00024145">
        <w:rPr>
          <w:rFonts w:ascii="宋体" w:eastAsia="宋体" w:hAnsi="宋体" w:cs="宋体" w:hint="eastAsia"/>
          <w:sz w:val="24"/>
          <w:szCs w:val="24"/>
          <w:lang w:bidi="bo-CN"/>
        </w:rPr>
        <w:t>符号</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，如果实在敲不出来，那就分两步走吧</w:t>
      </w:r>
      <w:r w:rsidRPr="00024145">
        <w:rPr>
          <w:rFonts w:ascii="宋体" w:eastAsia="宋体" w:hAnsi="宋体" w:cs="宋体"/>
          <w:sz w:val="24"/>
          <w:szCs w:val="24"/>
          <w:lang w:bidi="bo-CN"/>
        </w:rPr>
        <w:t>：</w:t>
      </w:r>
    </w:p>
    <w:p w14:paraId="07FFD26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C38547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查询</w:t>
      </w:r>
      <w:r w:rsidRPr="00024145">
        <w:rPr>
          <w:rFonts w:ascii="Courier New" w:eastAsia="Times New Roman" w:hAnsi="Courier New" w:cs="Courier New"/>
          <w:color w:val="D4D0AB"/>
          <w:sz w:val="27"/>
          <w:szCs w:val="27"/>
          <w:lang w:bidi="bo-CN"/>
        </w:rPr>
        <w:t xml:space="preserve"> nginx </w:t>
      </w:r>
      <w:r w:rsidRPr="00024145">
        <w:rPr>
          <w:rFonts w:ascii="微软雅黑" w:eastAsia="微软雅黑" w:hAnsi="微软雅黑" w:cs="微软雅黑" w:hint="eastAsia"/>
          <w:color w:val="D4D0AB"/>
          <w:sz w:val="27"/>
          <w:szCs w:val="27"/>
          <w:lang w:bidi="bo-CN"/>
        </w:rPr>
        <w:t>进程相关的</w:t>
      </w:r>
      <w:r w:rsidRPr="00024145">
        <w:rPr>
          <w:rFonts w:ascii="Courier New" w:eastAsia="Times New Roman" w:hAnsi="Courier New" w:cs="Courier New"/>
          <w:color w:val="D4D0AB"/>
          <w:sz w:val="27"/>
          <w:szCs w:val="27"/>
          <w:lang w:bidi="bo-CN"/>
        </w:rPr>
        <w:t xml:space="preserve"> PID </w:t>
      </w:r>
      <w:r w:rsidRPr="00024145">
        <w:rPr>
          <w:rFonts w:ascii="微软雅黑" w:eastAsia="微软雅黑" w:hAnsi="微软雅黑" w:cs="微软雅黑" w:hint="eastAsia"/>
          <w:color w:val="D4D0AB"/>
          <w:sz w:val="27"/>
          <w:szCs w:val="27"/>
          <w:lang w:bidi="bo-CN"/>
        </w:rPr>
        <w:t>号</w:t>
      </w:r>
    </w:p>
    <w:p w14:paraId="180E6F1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pgrep nginx</w:t>
      </w:r>
    </w:p>
    <w:p w14:paraId="7CC9A9C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F8386B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杀掉</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查询出的</w:t>
      </w:r>
      <w:r w:rsidRPr="00024145">
        <w:rPr>
          <w:rFonts w:ascii="Courier New" w:eastAsia="Times New Roman" w:hAnsi="Courier New" w:cs="Courier New"/>
          <w:color w:val="D4D0AB"/>
          <w:sz w:val="27"/>
          <w:szCs w:val="27"/>
          <w:lang w:bidi="bo-CN"/>
        </w:rPr>
        <w:t xml:space="preserve"> PID</w:t>
      </w:r>
      <w:r w:rsidRPr="00024145">
        <w:rPr>
          <w:rFonts w:ascii="微软雅黑" w:eastAsia="微软雅黑" w:hAnsi="微软雅黑" w:cs="微软雅黑" w:hint="eastAsia"/>
          <w:color w:val="D4D0AB"/>
          <w:sz w:val="27"/>
          <w:szCs w:val="27"/>
          <w:lang w:bidi="bo-CN"/>
        </w:rPr>
        <w:t>号进程</w:t>
      </w:r>
    </w:p>
    <w:p w14:paraId="53D32C1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kill</w:t>
      </w:r>
      <w:r w:rsidRPr="00024145">
        <w:rPr>
          <w:rFonts w:ascii="Courier New" w:eastAsia="Times New Roman" w:hAnsi="Courier New" w:cs="Courier New"/>
          <w:color w:val="F8F8F2"/>
          <w:sz w:val="27"/>
          <w:szCs w:val="27"/>
          <w:lang w:bidi="bo-CN"/>
        </w:rPr>
        <w:t xml:space="preserve"> -9 PID</w:t>
      </w:r>
    </w:p>
    <w:p w14:paraId="67501904"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 xml:space="preserve">Nginx </w:t>
      </w:r>
      <w:r w:rsidRPr="00024145">
        <w:rPr>
          <w:rFonts w:ascii="宋体" w:eastAsia="宋体" w:hAnsi="宋体" w:cs="宋体" w:hint="eastAsia"/>
          <w:b/>
          <w:bCs/>
          <w:sz w:val="36"/>
          <w:szCs w:val="36"/>
          <w:lang w:bidi="bo-CN"/>
        </w:rPr>
        <w:t>解析</w:t>
      </w:r>
      <w:r w:rsidRPr="00024145">
        <w:rPr>
          <w:rFonts w:ascii="Times New Roman" w:eastAsia="Times New Roman" w:hAnsi="Times New Roman" w:cs="Times New Roman"/>
          <w:b/>
          <w:bCs/>
          <w:sz w:val="36"/>
          <w:szCs w:val="36"/>
          <w:lang w:bidi="bo-CN"/>
        </w:rPr>
        <w:t xml:space="preserve"> PHP</w:t>
      </w:r>
    </w:p>
    <w:p w14:paraId="06DCAF6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下的</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解析</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这里单独拿出一级标题来叙述，成功解析的话</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下面安装</w:t>
      </w:r>
      <w:r w:rsidRPr="00024145">
        <w:rPr>
          <w:rFonts w:ascii="Times New Roman" w:eastAsia="Times New Roman" w:hAnsi="Times New Roman" w:cs="Times New Roman"/>
          <w:sz w:val="24"/>
          <w:szCs w:val="24"/>
          <w:lang w:bidi="bo-CN"/>
        </w:rPr>
        <w:t xml:space="preserve"> wordpress</w:t>
      </w:r>
      <w:r w:rsidRPr="00024145">
        <w:rPr>
          <w:rFonts w:ascii="宋体" w:eastAsia="宋体" w:hAnsi="宋体" w:cs="宋体" w:hint="eastAsia"/>
          <w:sz w:val="24"/>
          <w:szCs w:val="24"/>
          <w:lang w:bidi="bo-CN"/>
        </w:rPr>
        <w:t>等</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网站就会轻松很多</w:t>
      </w:r>
      <w:r w:rsidRPr="00024145">
        <w:rPr>
          <w:rFonts w:ascii="宋体" w:eastAsia="宋体" w:hAnsi="宋体" w:cs="宋体"/>
          <w:sz w:val="24"/>
          <w:szCs w:val="24"/>
          <w:lang w:bidi="bo-CN"/>
        </w:rPr>
        <w:t>。</w:t>
      </w:r>
    </w:p>
    <w:p w14:paraId="5B41F36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php-fpm</w:t>
      </w:r>
    </w:p>
    <w:p w14:paraId="0C23D9B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本身不能处理</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，它只是个</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服务器，当接收到</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请求后发给</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解释器处理。</w:t>
      </w: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一般是把请求转发给</w:t>
      </w:r>
      <w:r w:rsidRPr="00024145">
        <w:rPr>
          <w:rFonts w:ascii="Times New Roman" w:eastAsia="Times New Roman" w:hAnsi="Times New Roman" w:cs="Times New Roman"/>
          <w:sz w:val="24"/>
          <w:szCs w:val="24"/>
          <w:lang w:bidi="bo-CN"/>
        </w:rPr>
        <w:t xml:space="preserve"> fastcgi </w:t>
      </w:r>
      <w:r w:rsidRPr="00024145">
        <w:rPr>
          <w:rFonts w:ascii="宋体" w:eastAsia="宋体" w:hAnsi="宋体" w:cs="宋体" w:hint="eastAsia"/>
          <w:sz w:val="24"/>
          <w:szCs w:val="24"/>
          <w:lang w:bidi="bo-CN"/>
        </w:rPr>
        <w:t>管理进程处理，</w:t>
      </w:r>
      <w:r w:rsidRPr="00024145">
        <w:rPr>
          <w:rFonts w:ascii="Times New Roman" w:eastAsia="Times New Roman" w:hAnsi="Times New Roman" w:cs="Times New Roman"/>
          <w:sz w:val="24"/>
          <w:szCs w:val="24"/>
          <w:lang w:bidi="bo-CN"/>
        </w:rPr>
        <w:t xml:space="preserve">PHP-FPM </w:t>
      </w:r>
      <w:r w:rsidRPr="00024145">
        <w:rPr>
          <w:rFonts w:ascii="宋体" w:eastAsia="宋体" w:hAnsi="宋体" w:cs="宋体" w:hint="eastAsia"/>
          <w:sz w:val="24"/>
          <w:szCs w:val="24"/>
          <w:lang w:bidi="bo-CN"/>
        </w:rPr>
        <w:t>是一个</w:t>
      </w:r>
      <w:r w:rsidRPr="00024145">
        <w:rPr>
          <w:rFonts w:ascii="Times New Roman" w:eastAsia="Times New Roman" w:hAnsi="Times New Roman" w:cs="Times New Roman"/>
          <w:sz w:val="24"/>
          <w:szCs w:val="24"/>
          <w:lang w:bidi="bo-CN"/>
        </w:rPr>
        <w:t>PHP FastCGI</w:t>
      </w:r>
      <w:r w:rsidRPr="00024145">
        <w:rPr>
          <w:rFonts w:ascii="宋体" w:eastAsia="宋体" w:hAnsi="宋体" w:cs="宋体" w:hint="eastAsia"/>
          <w:sz w:val="24"/>
          <w:szCs w:val="24"/>
          <w:lang w:bidi="bo-CN"/>
        </w:rPr>
        <w:t>管理器，所以这里得先安装它</w:t>
      </w:r>
      <w:r w:rsidRPr="00024145">
        <w:rPr>
          <w:rFonts w:ascii="宋体" w:eastAsia="宋体" w:hAnsi="宋体" w:cs="宋体"/>
          <w:sz w:val="24"/>
          <w:szCs w:val="24"/>
          <w:lang w:bidi="bo-CN"/>
        </w:rPr>
        <w:t>：</w:t>
      </w:r>
    </w:p>
    <w:p w14:paraId="566306E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00CE78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php-fpm</w:t>
      </w:r>
    </w:p>
    <w:p w14:paraId="7A1BA39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安装完成顺便检查一下版本信息吧</w:t>
      </w:r>
      <w:r w:rsidRPr="00024145">
        <w:rPr>
          <w:rFonts w:ascii="宋体" w:eastAsia="宋体" w:hAnsi="宋体" w:cs="宋体"/>
          <w:sz w:val="24"/>
          <w:szCs w:val="24"/>
          <w:lang w:bidi="bo-CN"/>
        </w:rPr>
        <w:t>：</w:t>
      </w:r>
    </w:p>
    <w:p w14:paraId="11601833" w14:textId="4522746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DBFD4CA" wp14:editId="6F12F3DE">
            <wp:extent cx="6645910" cy="908050"/>
            <wp:effectExtent l="0" t="0" r="2540" b="6350"/>
            <wp:docPr id="98" name="Picture 98" descr="https://image.3001.net/images/20200419/1587301121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3001.net/images/20200419/1587301121272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908050"/>
                    </a:xfrm>
                    <a:prstGeom prst="rect">
                      <a:avLst/>
                    </a:prstGeom>
                    <a:noFill/>
                    <a:ln>
                      <a:noFill/>
                    </a:ln>
                  </pic:spPr>
                </pic:pic>
              </a:graphicData>
            </a:graphic>
          </wp:inline>
        </w:drawing>
      </w:r>
    </w:p>
    <w:p w14:paraId="2E8D1A7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lastRenderedPageBreak/>
        <w:t>配置</w:t>
      </w:r>
      <w:r w:rsidRPr="00024145">
        <w:rPr>
          <w:rFonts w:ascii="Times New Roman" w:eastAsia="Times New Roman" w:hAnsi="Times New Roman" w:cs="Times New Roman"/>
          <w:b/>
          <w:bCs/>
          <w:sz w:val="27"/>
          <w:szCs w:val="27"/>
          <w:lang w:bidi="bo-CN"/>
        </w:rPr>
        <w:t xml:space="preserve"> php-fpm</w:t>
      </w:r>
    </w:p>
    <w:p w14:paraId="763E35E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w:t>
      </w:r>
      <w:r w:rsidRPr="00024145">
        <w:rPr>
          <w:rFonts w:ascii="Times New Roman" w:eastAsia="Times New Roman" w:hAnsi="Times New Roman" w:cs="Times New Roman"/>
          <w:sz w:val="24"/>
          <w:szCs w:val="24"/>
          <w:lang w:bidi="bo-CN"/>
        </w:rPr>
        <w:t xml:space="preserve"> php-fpm </w:t>
      </w:r>
      <w:r w:rsidRPr="00024145">
        <w:rPr>
          <w:rFonts w:ascii="宋体" w:eastAsia="宋体" w:hAnsi="宋体" w:cs="宋体" w:hint="eastAsia"/>
          <w:sz w:val="24"/>
          <w:szCs w:val="24"/>
          <w:lang w:bidi="bo-CN"/>
        </w:rPr>
        <w:t>的配置文件</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www.conf</w:t>
      </w:r>
      <w:r w:rsidRPr="00024145">
        <w:rPr>
          <w:rFonts w:ascii="Times New Roman" w:eastAsia="Times New Roman" w:hAnsi="Times New Roman" w:cs="Times New Roman"/>
          <w:sz w:val="24"/>
          <w:szCs w:val="24"/>
          <w:lang w:bidi="bo-CN"/>
        </w:rPr>
        <w:t>:</w:t>
      </w:r>
    </w:p>
    <w:p w14:paraId="4BA7C35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DFE301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vim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/etc/php-fpm.d/www.conf</w:t>
      </w:r>
    </w:p>
    <w:p w14:paraId="1B876E0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定位搜索</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listen =</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找</w:t>
      </w:r>
      <w:r w:rsidRPr="00024145">
        <w:rPr>
          <w:rFonts w:ascii="宋体" w:eastAsia="宋体" w:hAnsi="宋体" w:cs="宋体"/>
          <w:sz w:val="24"/>
          <w:szCs w:val="24"/>
          <w:lang w:bidi="bo-CN"/>
        </w:rPr>
        <w:t>到</w:t>
      </w:r>
    </w:p>
    <w:p w14:paraId="359582B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43C4CE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A07A"/>
          <w:sz w:val="27"/>
          <w:szCs w:val="27"/>
          <w:lang w:bidi="bo-CN"/>
        </w:rPr>
        <w:t>listen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 xml:space="preserve"> /data/data/com.termux/files/usr/var/run/php-fpm.sock</w:t>
      </w:r>
    </w:p>
    <w:p w14:paraId="7026351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将其改为</w:t>
      </w:r>
      <w:r w:rsidRPr="00024145">
        <w:rPr>
          <w:rFonts w:ascii="宋体" w:eastAsia="宋体" w:hAnsi="宋体" w:cs="宋体"/>
          <w:sz w:val="24"/>
          <w:szCs w:val="24"/>
          <w:lang w:bidi="bo-CN"/>
        </w:rPr>
        <w:t>：</w:t>
      </w:r>
    </w:p>
    <w:p w14:paraId="04CF9BA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Ini</w:t>
      </w:r>
    </w:p>
    <w:p w14:paraId="2B934FE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A07A"/>
          <w:sz w:val="27"/>
          <w:szCs w:val="27"/>
          <w:lang w:bidi="bo-CN"/>
        </w:rPr>
        <w:t>listen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 xml:space="preserve"> 127.0.0.1:9000</w:t>
      </w:r>
    </w:p>
    <w:p w14:paraId="4D6C280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？？？啥</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你不会使用</w:t>
      </w:r>
      <w:r w:rsidRPr="00024145">
        <w:rPr>
          <w:rFonts w:ascii="Times New Roman" w:eastAsia="Times New Roman" w:hAnsi="Times New Roman" w:cs="Times New Roman"/>
          <w:sz w:val="24"/>
          <w:szCs w:val="24"/>
          <w:lang w:bidi="bo-CN"/>
        </w:rPr>
        <w:t xml:space="preserve"> vim </w:t>
      </w:r>
      <w:r w:rsidRPr="00024145">
        <w:rPr>
          <w:rFonts w:ascii="宋体" w:eastAsia="宋体" w:hAnsi="宋体" w:cs="宋体" w:hint="eastAsia"/>
          <w:sz w:val="24"/>
          <w:szCs w:val="24"/>
          <w:lang w:bidi="bo-CN"/>
        </w:rPr>
        <w:t>搜索</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ㄟ</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ㄏ</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那就老老实实一个个翻页吧</w:t>
      </w:r>
      <w:r w:rsidRPr="00024145">
        <w:rPr>
          <w:rFonts w:ascii="宋体" w:eastAsia="宋体" w:hAnsi="宋体" w:cs="宋体"/>
          <w:sz w:val="24"/>
          <w:szCs w:val="24"/>
          <w:lang w:bidi="bo-CN"/>
        </w:rPr>
        <w:t>。</w:t>
      </w:r>
    </w:p>
    <w:p w14:paraId="494884B6"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配置</w:t>
      </w:r>
      <w:r w:rsidRPr="00024145">
        <w:rPr>
          <w:rFonts w:ascii="Times New Roman" w:eastAsia="Times New Roman" w:hAnsi="Times New Roman" w:cs="Times New Roman"/>
          <w:b/>
          <w:bCs/>
          <w:sz w:val="27"/>
          <w:szCs w:val="27"/>
          <w:lang w:bidi="bo-CN"/>
        </w:rPr>
        <w:t xml:space="preserve"> Nginx</w:t>
      </w:r>
    </w:p>
    <w:p w14:paraId="7E1810B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的配置文件</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nginx.conf</w:t>
      </w:r>
      <w:r w:rsidRPr="00024145">
        <w:rPr>
          <w:rFonts w:ascii="Times New Roman" w:eastAsia="Times New Roman" w:hAnsi="Times New Roman" w:cs="Times New Roman"/>
          <w:sz w:val="24"/>
          <w:szCs w:val="24"/>
          <w:lang w:bidi="bo-CN"/>
        </w:rPr>
        <w:t>:</w:t>
      </w:r>
    </w:p>
    <w:p w14:paraId="7C46D53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46F500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vim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/etc/nginx/nginx.conf</w:t>
      </w:r>
    </w:p>
    <w:p w14:paraId="7D5D6E9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下面国光贴出配置好的完整配置文件，大家可以参考下面这些图，只需要</w:t>
      </w:r>
      <w:r w:rsidRPr="00024145">
        <w:rPr>
          <w:rFonts w:ascii="Times New Roman" w:eastAsia="Times New Roman" w:hAnsi="Times New Roman" w:cs="Times New Roman"/>
          <w:sz w:val="24"/>
          <w:szCs w:val="24"/>
          <w:lang w:bidi="bo-CN"/>
        </w:rPr>
        <w:t>2</w:t>
      </w:r>
      <w:r w:rsidRPr="00024145">
        <w:rPr>
          <w:rFonts w:ascii="宋体" w:eastAsia="宋体" w:hAnsi="宋体" w:cs="宋体" w:hint="eastAsia"/>
          <w:sz w:val="24"/>
          <w:szCs w:val="24"/>
          <w:lang w:bidi="bo-CN"/>
        </w:rPr>
        <w:t>大步骤</w:t>
      </w:r>
      <w:r w:rsidRPr="00024145">
        <w:rPr>
          <w:rFonts w:ascii="宋体" w:eastAsia="宋体" w:hAnsi="宋体" w:cs="宋体"/>
          <w:sz w:val="24"/>
          <w:szCs w:val="24"/>
          <w:lang w:bidi="bo-CN"/>
        </w:rPr>
        <w:t>：</w:t>
      </w:r>
    </w:p>
    <w:p w14:paraId="0469499E" w14:textId="77777777" w:rsidR="00024145" w:rsidRPr="00024145" w:rsidRDefault="00024145" w:rsidP="00024145">
      <w:pPr>
        <w:widowControl/>
        <w:numPr>
          <w:ilvl w:val="0"/>
          <w:numId w:val="6"/>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添加</w:t>
      </w:r>
      <w:r w:rsidRPr="00024145">
        <w:rPr>
          <w:rFonts w:ascii="Times New Roman" w:eastAsia="Times New Roman" w:hAnsi="Times New Roman" w:cs="Times New Roman"/>
          <w:sz w:val="24"/>
          <w:szCs w:val="24"/>
          <w:lang w:bidi="bo-CN"/>
        </w:rPr>
        <w:t xml:space="preserve"> index.php </w:t>
      </w:r>
      <w:r w:rsidRPr="00024145">
        <w:rPr>
          <w:rFonts w:ascii="宋体" w:eastAsia="宋体" w:hAnsi="宋体" w:cs="宋体" w:hint="eastAsia"/>
          <w:sz w:val="24"/>
          <w:szCs w:val="24"/>
          <w:lang w:bidi="bo-CN"/>
        </w:rPr>
        <w:t>到默认首页的规则里</w:t>
      </w:r>
      <w:r w:rsidRPr="00024145">
        <w:rPr>
          <w:rFonts w:ascii="宋体" w:eastAsia="宋体" w:hAnsi="宋体" w:cs="宋体"/>
          <w:sz w:val="24"/>
          <w:szCs w:val="24"/>
          <w:lang w:bidi="bo-CN"/>
        </w:rPr>
        <w:t>面</w:t>
      </w:r>
    </w:p>
    <w:p w14:paraId="5639D816" w14:textId="4003B52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352F909" wp14:editId="4CBE6A60">
            <wp:extent cx="6645910" cy="2065655"/>
            <wp:effectExtent l="0" t="0" r="2540" b="0"/>
            <wp:docPr id="97" name="Picture 97" descr="https://image.3001.net/images/20200419/15873019971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age.3001.net/images/20200419/1587301997172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2065655"/>
                    </a:xfrm>
                    <a:prstGeom prst="rect">
                      <a:avLst/>
                    </a:prstGeom>
                    <a:noFill/>
                    <a:ln>
                      <a:noFill/>
                    </a:ln>
                  </pic:spPr>
                </pic:pic>
              </a:graphicData>
            </a:graphic>
          </wp:inline>
        </w:drawing>
      </w:r>
    </w:p>
    <w:p w14:paraId="0423ABD9" w14:textId="77777777" w:rsidR="00024145" w:rsidRPr="00024145" w:rsidRDefault="00024145" w:rsidP="00024145">
      <w:pPr>
        <w:widowControl/>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取消</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location ~ \.php$</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这些注释，按照图片上的</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提示修改</w:t>
      </w:r>
      <w:r w:rsidRPr="00024145">
        <w:rPr>
          <w:rFonts w:ascii="宋体" w:eastAsia="宋体" w:hAnsi="宋体" w:cs="宋体"/>
          <w:sz w:val="24"/>
          <w:szCs w:val="24"/>
          <w:lang w:bidi="bo-CN"/>
        </w:rPr>
        <w:t>：</w:t>
      </w:r>
    </w:p>
    <w:p w14:paraId="67844DDD" w14:textId="3BB4E7A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128BC32" wp14:editId="3FCD2298">
            <wp:extent cx="6645910" cy="1174115"/>
            <wp:effectExtent l="0" t="0" r="2540" b="6985"/>
            <wp:docPr id="96" name="Picture 96" descr="https://image.3001.net/images/20200419/1587301994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3001.net/images/20200419/1587301994370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1174115"/>
                    </a:xfrm>
                    <a:prstGeom prst="rect">
                      <a:avLst/>
                    </a:prstGeom>
                    <a:noFill/>
                    <a:ln>
                      <a:noFill/>
                    </a:ln>
                  </pic:spPr>
                </pic:pic>
              </a:graphicData>
            </a:graphic>
          </wp:inline>
        </w:drawing>
      </w:r>
    </w:p>
    <w:p w14:paraId="59AC13A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里面的</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默认网站的根目为</w:t>
      </w:r>
      <w:r w:rsidRPr="00024145">
        <w:rPr>
          <w:rFonts w:ascii="宋体" w:eastAsia="宋体" w:hAnsi="宋体" w:cs="宋体"/>
          <w:sz w:val="24"/>
          <w:szCs w:val="24"/>
          <w:lang w:bidi="bo-CN"/>
        </w:rPr>
        <w:t>：</w:t>
      </w:r>
    </w:p>
    <w:p w14:paraId="397B4EAE"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t>/data/data/com.termux/files/usr/share/nginx/html</w:t>
      </w:r>
    </w:p>
    <w:p w14:paraId="4A862E9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如果想要修改默认路径的话</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只需要在配置文件中</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替换</w:t>
      </w:r>
      <w:r w:rsidRPr="00024145">
        <w:rPr>
          <w:rFonts w:ascii="Times New Roman" w:eastAsia="Times New Roman" w:hAnsi="Times New Roman" w:cs="Times New Roman"/>
          <w:sz w:val="24"/>
          <w:szCs w:val="24"/>
          <w:lang w:bidi="bo-CN"/>
        </w:rPr>
        <w:t>2</w:t>
      </w:r>
      <w:r w:rsidRPr="00024145">
        <w:rPr>
          <w:rFonts w:ascii="宋体" w:eastAsia="宋体" w:hAnsi="宋体" w:cs="宋体" w:hint="eastAsia"/>
          <w:sz w:val="24"/>
          <w:szCs w:val="24"/>
          <w:lang w:bidi="bo-CN"/>
        </w:rPr>
        <w:t>处出现的这个路径即</w:t>
      </w:r>
      <w:r w:rsidRPr="00024145">
        <w:rPr>
          <w:rFonts w:ascii="宋体" w:eastAsia="宋体" w:hAnsi="宋体" w:cs="宋体"/>
          <w:sz w:val="24"/>
          <w:szCs w:val="24"/>
          <w:lang w:bidi="bo-CN"/>
        </w:rPr>
        <w:t>可</w:t>
      </w:r>
    </w:p>
    <w:p w14:paraId="18B65EB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下面贴一份完整的配置文件</w:t>
      </w:r>
      <w:r w:rsidRPr="00024145">
        <w:rPr>
          <w:rFonts w:ascii="宋体" w:eastAsia="宋体" w:hAnsi="宋体" w:cs="宋体"/>
          <w:sz w:val="24"/>
          <w:szCs w:val="24"/>
          <w:lang w:bidi="bo-CN"/>
        </w:rPr>
        <w:t>：</w:t>
      </w:r>
    </w:p>
    <w:p w14:paraId="275BDEE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Nginx</w:t>
      </w:r>
    </w:p>
    <w:p w14:paraId="0A842B8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B859B9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lastRenderedPageBreak/>
        <w:t>worker_processes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1FAE3A9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events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7A0A3A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worker_connections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1024</w:t>
      </w:r>
      <w:r w:rsidRPr="00024145">
        <w:rPr>
          <w:rFonts w:ascii="Courier New" w:eastAsia="Times New Roman" w:hAnsi="Courier New" w:cs="Courier New"/>
          <w:color w:val="FEFEFE"/>
          <w:sz w:val="27"/>
          <w:szCs w:val="27"/>
          <w:lang w:bidi="bo-CN"/>
        </w:rPr>
        <w:t>;</w:t>
      </w:r>
    </w:p>
    <w:p w14:paraId="756D487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7C81D8D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1C699C2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http</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1A99815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include</w:t>
      </w:r>
      <w:r w:rsidRPr="00024145">
        <w:rPr>
          <w:rFonts w:ascii="Courier New" w:eastAsia="Times New Roman" w:hAnsi="Courier New" w:cs="Courier New"/>
          <w:color w:val="F8F8F2"/>
          <w:sz w:val="27"/>
          <w:szCs w:val="27"/>
          <w:lang w:bidi="bo-CN"/>
        </w:rPr>
        <w:t xml:space="preserve">       mime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types</w:t>
      </w:r>
      <w:r w:rsidRPr="00024145">
        <w:rPr>
          <w:rFonts w:ascii="Courier New" w:eastAsia="Times New Roman" w:hAnsi="Courier New" w:cs="Courier New"/>
          <w:color w:val="FEFEFE"/>
          <w:sz w:val="27"/>
          <w:szCs w:val="27"/>
          <w:lang w:bidi="bo-CN"/>
        </w:rPr>
        <w:t>;</w:t>
      </w:r>
    </w:p>
    <w:p w14:paraId="0E034D9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default_type</w:t>
      </w:r>
      <w:r w:rsidRPr="00024145">
        <w:rPr>
          <w:rFonts w:ascii="Courier New" w:eastAsia="Times New Roman" w:hAnsi="Courier New" w:cs="Courier New"/>
          <w:color w:val="F8F8F2"/>
          <w:sz w:val="27"/>
          <w:szCs w:val="27"/>
          <w:lang w:bidi="bo-CN"/>
        </w:rPr>
        <w:t xml:space="preserve">  application</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octet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stream</w:t>
      </w:r>
      <w:r w:rsidRPr="00024145">
        <w:rPr>
          <w:rFonts w:ascii="Courier New" w:eastAsia="Times New Roman" w:hAnsi="Courier New" w:cs="Courier New"/>
          <w:color w:val="FEFEFE"/>
          <w:sz w:val="27"/>
          <w:szCs w:val="27"/>
          <w:lang w:bidi="bo-CN"/>
        </w:rPr>
        <w:t>;</w:t>
      </w:r>
    </w:p>
    <w:p w14:paraId="2FC40D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sendfile</w:t>
      </w:r>
      <w:r w:rsidRPr="00024145">
        <w:rPr>
          <w:rFonts w:ascii="Courier New" w:eastAsia="Times New Roman" w:hAnsi="Courier New" w:cs="Courier New"/>
          <w:color w:val="F8F8F2"/>
          <w:sz w:val="27"/>
          <w:szCs w:val="27"/>
          <w:lang w:bidi="bo-CN"/>
        </w:rPr>
        <w:t xml:space="preserve">        on</w:t>
      </w:r>
      <w:r w:rsidRPr="00024145">
        <w:rPr>
          <w:rFonts w:ascii="Courier New" w:eastAsia="Times New Roman" w:hAnsi="Courier New" w:cs="Courier New"/>
          <w:color w:val="FEFEFE"/>
          <w:sz w:val="27"/>
          <w:szCs w:val="27"/>
          <w:lang w:bidi="bo-CN"/>
        </w:rPr>
        <w:t>;</w:t>
      </w:r>
    </w:p>
    <w:p w14:paraId="0F40B60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keepalive_timeout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65</w:t>
      </w:r>
      <w:r w:rsidRPr="00024145">
        <w:rPr>
          <w:rFonts w:ascii="Courier New" w:eastAsia="Times New Roman" w:hAnsi="Courier New" w:cs="Courier New"/>
          <w:color w:val="FEFEFE"/>
          <w:sz w:val="27"/>
          <w:szCs w:val="27"/>
          <w:lang w:bidi="bo-CN"/>
        </w:rPr>
        <w:t>;</w:t>
      </w:r>
    </w:p>
    <w:p w14:paraId="4092C6F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9E899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server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4B462EF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listen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8080</w:t>
      </w:r>
      <w:r w:rsidRPr="00024145">
        <w:rPr>
          <w:rFonts w:ascii="Courier New" w:eastAsia="Times New Roman" w:hAnsi="Courier New" w:cs="Courier New"/>
          <w:color w:val="FEFEFE"/>
          <w:sz w:val="27"/>
          <w:szCs w:val="27"/>
          <w:lang w:bidi="bo-CN"/>
        </w:rPr>
        <w:t>;</w:t>
      </w:r>
    </w:p>
    <w:p w14:paraId="5E84C69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server_name</w:t>
      </w:r>
      <w:r w:rsidRPr="00024145">
        <w:rPr>
          <w:rFonts w:ascii="Courier New" w:eastAsia="Times New Roman" w:hAnsi="Courier New" w:cs="Courier New"/>
          <w:color w:val="F8F8F2"/>
          <w:sz w:val="27"/>
          <w:szCs w:val="27"/>
          <w:lang w:bidi="bo-CN"/>
        </w:rPr>
        <w:t xml:space="preserve">  localhost</w:t>
      </w:r>
      <w:r w:rsidRPr="00024145">
        <w:rPr>
          <w:rFonts w:ascii="Courier New" w:eastAsia="Times New Roman" w:hAnsi="Courier New" w:cs="Courier New"/>
          <w:color w:val="FEFEFE"/>
          <w:sz w:val="27"/>
          <w:szCs w:val="27"/>
          <w:lang w:bidi="bo-CN"/>
        </w:rPr>
        <w:t>;</w:t>
      </w:r>
    </w:p>
    <w:p w14:paraId="26C3A1A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location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3A1CE40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root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data</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data</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com</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termux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files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usr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share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nginx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html</w:t>
      </w:r>
      <w:r w:rsidRPr="00024145">
        <w:rPr>
          <w:rFonts w:ascii="Courier New" w:eastAsia="Times New Roman" w:hAnsi="Courier New" w:cs="Courier New"/>
          <w:color w:val="FEFEFE"/>
          <w:sz w:val="27"/>
          <w:szCs w:val="27"/>
          <w:lang w:bidi="bo-CN"/>
        </w:rPr>
        <w:t>;</w:t>
      </w:r>
    </w:p>
    <w:p w14:paraId="0165878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index</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index</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html </w:t>
      </w:r>
      <w:r w:rsidRPr="00024145">
        <w:rPr>
          <w:rFonts w:ascii="Courier New" w:eastAsia="Times New Roman" w:hAnsi="Courier New" w:cs="Courier New"/>
          <w:color w:val="00E0E0"/>
          <w:sz w:val="27"/>
          <w:szCs w:val="27"/>
          <w:lang w:bidi="bo-CN"/>
        </w:rPr>
        <w:t>index</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htm </w:t>
      </w:r>
      <w:r w:rsidRPr="00024145">
        <w:rPr>
          <w:rFonts w:ascii="Courier New" w:eastAsia="Times New Roman" w:hAnsi="Courier New" w:cs="Courier New"/>
          <w:color w:val="00E0E0"/>
          <w:sz w:val="27"/>
          <w:szCs w:val="27"/>
          <w:lang w:bidi="bo-CN"/>
        </w:rPr>
        <w:t>index</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php</w:t>
      </w:r>
      <w:r w:rsidRPr="00024145">
        <w:rPr>
          <w:rFonts w:ascii="Courier New" w:eastAsia="Times New Roman" w:hAnsi="Courier New" w:cs="Courier New"/>
          <w:color w:val="FEFEFE"/>
          <w:sz w:val="27"/>
          <w:szCs w:val="27"/>
          <w:lang w:bidi="bo-CN"/>
        </w:rPr>
        <w:t>;</w:t>
      </w:r>
    </w:p>
    <w:p w14:paraId="2F0D712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31BBC67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BB9463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error_page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500</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502</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503</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504</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50x</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html</w:t>
      </w:r>
      <w:r w:rsidRPr="00024145">
        <w:rPr>
          <w:rFonts w:ascii="Courier New" w:eastAsia="Times New Roman" w:hAnsi="Courier New" w:cs="Courier New"/>
          <w:color w:val="FEFEFE"/>
          <w:sz w:val="27"/>
          <w:szCs w:val="27"/>
          <w:lang w:bidi="bo-CN"/>
        </w:rPr>
        <w:t>;</w:t>
      </w:r>
    </w:p>
    <w:p w14:paraId="5DC6932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location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50x</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html </w:t>
      </w:r>
      <w:r w:rsidRPr="00024145">
        <w:rPr>
          <w:rFonts w:ascii="Courier New" w:eastAsia="Times New Roman" w:hAnsi="Courier New" w:cs="Courier New"/>
          <w:color w:val="FEFEFE"/>
          <w:sz w:val="27"/>
          <w:szCs w:val="27"/>
          <w:lang w:bidi="bo-CN"/>
        </w:rPr>
        <w:t>{</w:t>
      </w:r>
    </w:p>
    <w:p w14:paraId="26088DC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root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data</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data</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com</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termux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files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usr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share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nginx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html</w:t>
      </w:r>
      <w:r w:rsidRPr="00024145">
        <w:rPr>
          <w:rFonts w:ascii="Courier New" w:eastAsia="Times New Roman" w:hAnsi="Courier New" w:cs="Courier New"/>
          <w:color w:val="FEFEFE"/>
          <w:sz w:val="27"/>
          <w:szCs w:val="27"/>
          <w:lang w:bidi="bo-CN"/>
        </w:rPr>
        <w:t>;</w:t>
      </w:r>
    </w:p>
    <w:p w14:paraId="313419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36CEE01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397857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location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php$ </w:t>
      </w:r>
      <w:r w:rsidRPr="00024145">
        <w:rPr>
          <w:rFonts w:ascii="Courier New" w:eastAsia="Times New Roman" w:hAnsi="Courier New" w:cs="Courier New"/>
          <w:color w:val="FEFEFE"/>
          <w:sz w:val="27"/>
          <w:szCs w:val="27"/>
          <w:lang w:bidi="bo-CN"/>
        </w:rPr>
        <w:t>{</w:t>
      </w:r>
    </w:p>
    <w:p w14:paraId="58C983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root</w:t>
      </w:r>
      <w:r w:rsidRPr="00024145">
        <w:rPr>
          <w:rFonts w:ascii="Courier New" w:eastAsia="Times New Roman" w:hAnsi="Courier New" w:cs="Courier New"/>
          <w:color w:val="F8F8F2"/>
          <w:sz w:val="27"/>
          <w:szCs w:val="27"/>
          <w:lang w:bidi="bo-CN"/>
        </w:rPr>
        <w:t xml:space="preserve">           html</w:t>
      </w:r>
      <w:r w:rsidRPr="00024145">
        <w:rPr>
          <w:rFonts w:ascii="Courier New" w:eastAsia="Times New Roman" w:hAnsi="Courier New" w:cs="Courier New"/>
          <w:color w:val="FEFEFE"/>
          <w:sz w:val="27"/>
          <w:szCs w:val="27"/>
          <w:lang w:bidi="bo-CN"/>
        </w:rPr>
        <w:t>;</w:t>
      </w:r>
    </w:p>
    <w:p w14:paraId="45D279D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fastcgi_pass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127.0</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0.1</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9000</w:t>
      </w:r>
      <w:r w:rsidRPr="00024145">
        <w:rPr>
          <w:rFonts w:ascii="Courier New" w:eastAsia="Times New Roman" w:hAnsi="Courier New" w:cs="Courier New"/>
          <w:color w:val="FEFEFE"/>
          <w:sz w:val="27"/>
          <w:szCs w:val="27"/>
          <w:lang w:bidi="bo-CN"/>
        </w:rPr>
        <w:t>;</w:t>
      </w:r>
    </w:p>
    <w:p w14:paraId="3699C8B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fastcgi_index</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index</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php</w:t>
      </w:r>
      <w:r w:rsidRPr="00024145">
        <w:rPr>
          <w:rFonts w:ascii="Courier New" w:eastAsia="Times New Roman" w:hAnsi="Courier New" w:cs="Courier New"/>
          <w:color w:val="FEFEFE"/>
          <w:sz w:val="27"/>
          <w:szCs w:val="27"/>
          <w:lang w:bidi="bo-CN"/>
        </w:rPr>
        <w:t>;</w:t>
      </w:r>
    </w:p>
    <w:p w14:paraId="44B5B52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fastcgi_param</w:t>
      </w:r>
      <w:r w:rsidRPr="00024145">
        <w:rPr>
          <w:rFonts w:ascii="Courier New" w:eastAsia="Times New Roman" w:hAnsi="Courier New" w:cs="Courier New"/>
          <w:color w:val="F8F8F2"/>
          <w:sz w:val="27"/>
          <w:szCs w:val="27"/>
          <w:lang w:bidi="bo-CN"/>
        </w:rPr>
        <w:t xml:space="preserve">  SCRIPT_FILENAME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data</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data</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com</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termux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files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usr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share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nginx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html</w:t>
      </w:r>
      <w:r w:rsidRPr="00024145">
        <w:rPr>
          <w:rFonts w:ascii="Courier New" w:eastAsia="Times New Roman" w:hAnsi="Courier New" w:cs="Courier New"/>
          <w:color w:val="00E0E0"/>
          <w:sz w:val="27"/>
          <w:szCs w:val="27"/>
          <w:lang w:bidi="bo-CN"/>
        </w:rPr>
        <w:t>$fastcgi_script_name</w:t>
      </w:r>
      <w:r w:rsidRPr="00024145">
        <w:rPr>
          <w:rFonts w:ascii="Courier New" w:eastAsia="Times New Roman" w:hAnsi="Courier New" w:cs="Courier New"/>
          <w:color w:val="FEFEFE"/>
          <w:sz w:val="27"/>
          <w:szCs w:val="27"/>
          <w:lang w:bidi="bo-CN"/>
        </w:rPr>
        <w:t>;</w:t>
      </w:r>
    </w:p>
    <w:p w14:paraId="09F3542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include</w:t>
      </w:r>
      <w:r w:rsidRPr="00024145">
        <w:rPr>
          <w:rFonts w:ascii="Courier New" w:eastAsia="Times New Roman" w:hAnsi="Courier New" w:cs="Courier New"/>
          <w:color w:val="F8F8F2"/>
          <w:sz w:val="27"/>
          <w:szCs w:val="27"/>
          <w:lang w:bidi="bo-CN"/>
        </w:rPr>
        <w:t xml:space="preserve">        fastcgi_params</w:t>
      </w:r>
      <w:r w:rsidRPr="00024145">
        <w:rPr>
          <w:rFonts w:ascii="Courier New" w:eastAsia="Times New Roman" w:hAnsi="Courier New" w:cs="Courier New"/>
          <w:color w:val="FEFEFE"/>
          <w:sz w:val="27"/>
          <w:szCs w:val="27"/>
          <w:lang w:bidi="bo-CN"/>
        </w:rPr>
        <w:t>;</w:t>
      </w:r>
    </w:p>
    <w:p w14:paraId="56EF9A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410DE87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4D9CF7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19C0654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lastRenderedPageBreak/>
        <w:t>测试</w:t>
      </w:r>
      <w:r w:rsidRPr="00024145">
        <w:rPr>
          <w:rFonts w:ascii="Times New Roman" w:eastAsia="Times New Roman" w:hAnsi="Times New Roman" w:cs="Times New Roman"/>
          <w:b/>
          <w:bCs/>
          <w:sz w:val="27"/>
          <w:szCs w:val="27"/>
          <w:lang w:bidi="bo-CN"/>
        </w:rPr>
        <w:t xml:space="preserve"> PHP </w:t>
      </w:r>
      <w:r w:rsidRPr="00024145">
        <w:rPr>
          <w:rFonts w:ascii="宋体" w:eastAsia="宋体" w:hAnsi="宋体" w:cs="宋体" w:hint="eastAsia"/>
          <w:b/>
          <w:bCs/>
          <w:sz w:val="27"/>
          <w:szCs w:val="27"/>
          <w:lang w:bidi="bo-CN"/>
        </w:rPr>
        <w:t>解</w:t>
      </w:r>
      <w:r w:rsidRPr="00024145">
        <w:rPr>
          <w:rFonts w:ascii="宋体" w:eastAsia="宋体" w:hAnsi="宋体" w:cs="宋体"/>
          <w:b/>
          <w:bCs/>
          <w:sz w:val="27"/>
          <w:szCs w:val="27"/>
          <w:lang w:bidi="bo-CN"/>
        </w:rPr>
        <w:t>析</w:t>
      </w:r>
    </w:p>
    <w:p w14:paraId="04FB386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默认网站的根目录为</w:t>
      </w:r>
      <w:r w:rsidRPr="00024145">
        <w:rPr>
          <w:rFonts w:ascii="宋体" w:eastAsia="宋体" w:hAnsi="宋体" w:cs="宋体"/>
          <w:sz w:val="24"/>
          <w:szCs w:val="24"/>
          <w:lang w:bidi="bo-CN"/>
        </w:rPr>
        <w:t>：</w:t>
      </w:r>
    </w:p>
    <w:p w14:paraId="34AFA3C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12BEE4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/data/data/com.termux/files/usr/share/nginx/html</w:t>
      </w:r>
    </w:p>
    <w:p w14:paraId="1D5FF3F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在这个网站根目录下新建</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info.php</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内容为：</w:t>
      </w:r>
      <w:r w:rsidRPr="00024145">
        <w:rPr>
          <w:rFonts w:eastAsia="Times New Roman" w:cs="Consolas"/>
          <w:color w:val="E96900"/>
          <w:sz w:val="20"/>
          <w:szCs w:val="20"/>
          <w:shd w:val="clear" w:color="auto" w:fill="F8F8F8"/>
          <w:lang w:bidi="bo-CN"/>
        </w:rPr>
        <w:t>&lt;?php phpinfo(); ?&gt;</w:t>
      </w:r>
    </w:p>
    <w:p w14:paraId="051F98C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8351E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'&lt;?php phpinfo(); ?&gt;'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/share/nginx/html/info.php</w:t>
      </w:r>
    </w:p>
    <w:p w14:paraId="18D199E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启动服</w:t>
      </w:r>
      <w:r w:rsidRPr="00024145">
        <w:rPr>
          <w:rFonts w:ascii="宋体" w:eastAsia="宋体" w:hAnsi="宋体" w:cs="宋体"/>
          <w:b/>
          <w:bCs/>
          <w:sz w:val="27"/>
          <w:szCs w:val="27"/>
          <w:lang w:bidi="bo-CN"/>
        </w:rPr>
        <w:t>务</w:t>
      </w:r>
    </w:p>
    <w:p w14:paraId="3C0AECF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先启动</w:t>
      </w:r>
      <w:r w:rsidRPr="00024145">
        <w:rPr>
          <w:rFonts w:ascii="Times New Roman" w:eastAsia="Times New Roman" w:hAnsi="Times New Roman" w:cs="Times New Roman"/>
          <w:sz w:val="24"/>
          <w:szCs w:val="24"/>
          <w:lang w:bidi="bo-CN"/>
        </w:rPr>
        <w:t xml:space="preserve"> php-fpm </w:t>
      </w:r>
      <w:r w:rsidRPr="00024145">
        <w:rPr>
          <w:rFonts w:ascii="宋体" w:eastAsia="宋体" w:hAnsi="宋体" w:cs="宋体" w:hint="eastAsia"/>
          <w:sz w:val="24"/>
          <w:szCs w:val="24"/>
          <w:lang w:bidi="bo-CN"/>
        </w:rPr>
        <w:t>服务</w:t>
      </w:r>
      <w:r w:rsidRPr="00024145">
        <w:rPr>
          <w:rFonts w:ascii="宋体" w:eastAsia="宋体" w:hAnsi="宋体" w:cs="宋体"/>
          <w:sz w:val="24"/>
          <w:szCs w:val="24"/>
          <w:lang w:bidi="bo-CN"/>
        </w:rPr>
        <w:t>：</w:t>
      </w:r>
    </w:p>
    <w:p w14:paraId="0A30BD3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AD7641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php-fpm</w:t>
      </w:r>
    </w:p>
    <w:p w14:paraId="04266A1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然后再启动</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服</w:t>
      </w:r>
      <w:r w:rsidRPr="00024145">
        <w:rPr>
          <w:rFonts w:ascii="宋体" w:eastAsia="宋体" w:hAnsi="宋体" w:cs="宋体"/>
          <w:sz w:val="24"/>
          <w:szCs w:val="24"/>
          <w:lang w:bidi="bo-CN"/>
        </w:rPr>
        <w:t>务</w:t>
      </w:r>
    </w:p>
    <w:p w14:paraId="50BFE71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D1234A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w:t>
      </w:r>
    </w:p>
    <w:p w14:paraId="6E7BB553"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如果你的</w:t>
      </w:r>
      <w:r w:rsidRPr="00024145">
        <w:rPr>
          <w:rFonts w:ascii="Times New Roman" w:eastAsia="Times New Roman" w:hAnsi="Times New Roman" w:cs="Times New Roman"/>
          <w:color w:val="666666"/>
          <w:sz w:val="24"/>
          <w:szCs w:val="24"/>
          <w:lang w:bidi="bo-CN"/>
        </w:rPr>
        <w:t xml:space="preserve"> Nginx </w:t>
      </w:r>
      <w:r w:rsidRPr="00024145">
        <w:rPr>
          <w:rFonts w:ascii="宋体" w:eastAsia="宋体" w:hAnsi="宋体" w:cs="宋体" w:hint="eastAsia"/>
          <w:color w:val="666666"/>
          <w:sz w:val="24"/>
          <w:szCs w:val="24"/>
          <w:lang w:bidi="bo-CN"/>
        </w:rPr>
        <w:t>已经启动了的话，使用</w:t>
      </w:r>
      <w:r w:rsidRPr="00024145">
        <w:rPr>
          <w:rFonts w:ascii="Times New Roman" w:eastAsia="Times New Roman" w:hAnsi="Times New Roman" w:cs="Times New Roman"/>
          <w:color w:val="666666"/>
          <w:sz w:val="24"/>
          <w:szCs w:val="24"/>
          <w:lang w:bidi="bo-CN"/>
        </w:rPr>
        <w:t> </w:t>
      </w:r>
      <w:r w:rsidRPr="00024145">
        <w:rPr>
          <w:rFonts w:eastAsia="Times New Roman" w:cs="Consolas"/>
          <w:color w:val="E96900"/>
          <w:sz w:val="20"/>
          <w:szCs w:val="20"/>
          <w:shd w:val="clear" w:color="auto" w:fill="F8F8F8"/>
          <w:lang w:bidi="bo-CN"/>
        </w:rPr>
        <w:t>nginx -s reload</w:t>
      </w:r>
      <w:r w:rsidRPr="00024145">
        <w:rPr>
          <w:rFonts w:ascii="Times New Roman" w:eastAsia="Times New Roman" w:hAnsi="Times New Roman" w:cs="Times New Roman"/>
          <w:color w:val="666666"/>
          <w:sz w:val="24"/>
          <w:szCs w:val="24"/>
          <w:lang w:bidi="bo-CN"/>
        </w:rPr>
        <w:t> </w:t>
      </w:r>
      <w:r w:rsidRPr="00024145">
        <w:rPr>
          <w:rFonts w:ascii="宋体" w:eastAsia="宋体" w:hAnsi="宋体" w:cs="宋体" w:hint="eastAsia"/>
          <w:color w:val="666666"/>
          <w:sz w:val="24"/>
          <w:szCs w:val="24"/>
          <w:lang w:bidi="bo-CN"/>
        </w:rPr>
        <w:t>重启</w:t>
      </w:r>
      <w:r w:rsidRPr="00024145">
        <w:rPr>
          <w:rFonts w:ascii="Times New Roman" w:eastAsia="Times New Roman" w:hAnsi="Times New Roman" w:cs="Times New Roman"/>
          <w:color w:val="666666"/>
          <w:sz w:val="24"/>
          <w:szCs w:val="24"/>
          <w:lang w:bidi="bo-CN"/>
        </w:rPr>
        <w:t xml:space="preserve"> Nginx</w:t>
      </w:r>
    </w:p>
    <w:p w14:paraId="1AE8215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访问测</w:t>
      </w:r>
      <w:r w:rsidRPr="00024145">
        <w:rPr>
          <w:rFonts w:ascii="宋体" w:eastAsia="宋体" w:hAnsi="宋体" w:cs="宋体"/>
          <w:b/>
          <w:bCs/>
          <w:sz w:val="27"/>
          <w:szCs w:val="27"/>
          <w:lang w:bidi="bo-CN"/>
        </w:rPr>
        <w:t>试</w:t>
      </w:r>
    </w:p>
    <w:p w14:paraId="56531D7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浏览器访问</w:t>
      </w:r>
      <w:r w:rsidRPr="00024145">
        <w:rPr>
          <w:rFonts w:eastAsia="Times New Roman" w:cs="Consolas"/>
          <w:color w:val="E96900"/>
          <w:sz w:val="20"/>
          <w:szCs w:val="20"/>
          <w:shd w:val="clear" w:color="auto" w:fill="F8F8F8"/>
          <w:lang w:bidi="bo-CN"/>
        </w:rPr>
        <w:t>http://127.0.0.1:8080/info.php</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来看看刚刚新建的测试文件是否解析了</w:t>
      </w:r>
      <w:r w:rsidRPr="00024145">
        <w:rPr>
          <w:rFonts w:ascii="宋体" w:eastAsia="宋体" w:hAnsi="宋体" w:cs="宋体"/>
          <w:sz w:val="24"/>
          <w:szCs w:val="24"/>
          <w:lang w:bidi="bo-CN"/>
        </w:rPr>
        <w:t>：</w:t>
      </w:r>
    </w:p>
    <w:p w14:paraId="4D9ED797" w14:textId="44B5891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2C86930" wp14:editId="27DC2CF5">
            <wp:extent cx="6645910" cy="6678295"/>
            <wp:effectExtent l="0" t="0" r="2540" b="8255"/>
            <wp:docPr id="95" name="Picture 95" descr="哇哦~ awes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哇哦~ awes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6678295"/>
                    </a:xfrm>
                    <a:prstGeom prst="rect">
                      <a:avLst/>
                    </a:prstGeom>
                    <a:noFill/>
                    <a:ln>
                      <a:noFill/>
                    </a:ln>
                  </pic:spPr>
                </pic:pic>
              </a:graphicData>
            </a:graphic>
          </wp:inline>
        </w:drawing>
      </w:r>
    </w:p>
    <w:p w14:paraId="61C1A8E0"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哇哦</w:t>
      </w:r>
      <w:r w:rsidRPr="00024145">
        <w:rPr>
          <w:rFonts w:ascii="Times New Roman" w:eastAsia="Times New Roman" w:hAnsi="Times New Roman" w:cs="Times New Roman"/>
          <w:b/>
          <w:bCs/>
          <w:color w:val="525F7F"/>
          <w:sz w:val="24"/>
          <w:szCs w:val="24"/>
          <w:lang w:bidi="bo-CN"/>
        </w:rPr>
        <w:t>~ awesome</w:t>
      </w:r>
    </w:p>
    <w:p w14:paraId="5D787E3A"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Nodejs</w:t>
      </w:r>
    </w:p>
    <w:p w14:paraId="728F63A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Node.js </w:t>
      </w:r>
      <w:r w:rsidRPr="00024145">
        <w:rPr>
          <w:rFonts w:ascii="宋体" w:eastAsia="宋体" w:hAnsi="宋体" w:cs="宋体" w:hint="eastAsia"/>
          <w:sz w:val="24"/>
          <w:szCs w:val="24"/>
          <w:lang w:bidi="bo-CN"/>
        </w:rPr>
        <w:t>是能够在服务器端运行</w:t>
      </w:r>
      <w:r w:rsidRPr="00024145">
        <w:rPr>
          <w:rFonts w:ascii="Times New Roman" w:eastAsia="Times New Roman" w:hAnsi="Times New Roman" w:cs="Times New Roman"/>
          <w:sz w:val="24"/>
          <w:szCs w:val="24"/>
          <w:lang w:bidi="bo-CN"/>
        </w:rPr>
        <w:t xml:space="preserve"> JavaScript </w:t>
      </w:r>
      <w:r w:rsidRPr="00024145">
        <w:rPr>
          <w:rFonts w:ascii="宋体" w:eastAsia="宋体" w:hAnsi="宋体" w:cs="宋体" w:hint="eastAsia"/>
          <w:sz w:val="24"/>
          <w:szCs w:val="24"/>
          <w:lang w:bidi="bo-CN"/>
        </w:rPr>
        <w:t>的开放源代码、跨平台</w:t>
      </w:r>
      <w:r w:rsidRPr="00024145">
        <w:rPr>
          <w:rFonts w:ascii="Times New Roman" w:eastAsia="Times New Roman" w:hAnsi="Times New Roman" w:cs="Times New Roman"/>
          <w:sz w:val="24"/>
          <w:szCs w:val="24"/>
          <w:lang w:bidi="bo-CN"/>
        </w:rPr>
        <w:t xml:space="preserve"> JavaScript </w:t>
      </w:r>
      <w:r w:rsidRPr="00024145">
        <w:rPr>
          <w:rFonts w:ascii="宋体" w:eastAsia="宋体" w:hAnsi="宋体" w:cs="宋体" w:hint="eastAsia"/>
          <w:sz w:val="24"/>
          <w:szCs w:val="24"/>
          <w:lang w:bidi="bo-CN"/>
        </w:rPr>
        <w:t>运行环境</w:t>
      </w:r>
      <w:r w:rsidRPr="00024145">
        <w:rPr>
          <w:rFonts w:ascii="宋体" w:eastAsia="宋体" w:hAnsi="宋体" w:cs="宋体"/>
          <w:sz w:val="24"/>
          <w:szCs w:val="24"/>
          <w:lang w:bidi="bo-CN"/>
        </w:rPr>
        <w:t>。</w:t>
      </w:r>
    </w:p>
    <w:p w14:paraId="01EE6BF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Nodejs</w:t>
      </w:r>
    </w:p>
    <w:p w14:paraId="32B1817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nodejs-lts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是长期支持版本，如果执行</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pkg install nodejs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版本后，发现</w:t>
      </w:r>
      <w:r w:rsidRPr="00024145">
        <w:rPr>
          <w:rFonts w:ascii="Times New Roman" w:eastAsia="Times New Roman" w:hAnsi="Times New Roman" w:cs="Times New Roman"/>
          <w:sz w:val="24"/>
          <w:szCs w:val="24"/>
          <w:lang w:bidi="bo-CN"/>
        </w:rPr>
        <w:t xml:space="preserve"> npm </w:t>
      </w:r>
      <w:r w:rsidRPr="00024145">
        <w:rPr>
          <w:rFonts w:ascii="宋体" w:eastAsia="宋体" w:hAnsi="宋体" w:cs="宋体" w:hint="eastAsia"/>
          <w:sz w:val="24"/>
          <w:szCs w:val="24"/>
          <w:lang w:bidi="bo-CN"/>
        </w:rPr>
        <w:t>报如下错误</w:t>
      </w:r>
      <w:r w:rsidRPr="00024145">
        <w:rPr>
          <w:rFonts w:ascii="Times New Roman" w:eastAsia="Times New Roman" w:hAnsi="Times New Roman" w:cs="Times New Roman"/>
          <w:sz w:val="24"/>
          <w:szCs w:val="24"/>
          <w:lang w:bidi="bo-CN"/>
        </w:rPr>
        <w:t>:</w:t>
      </w:r>
    </w:p>
    <w:p w14:paraId="5EC12AD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Bah</w:t>
      </w:r>
    </w:p>
    <w:p w14:paraId="339585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segmentation fault</w:t>
      </w:r>
    </w:p>
    <w:p w14:paraId="0A22C79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那么这个时候可以尝试卸载当前版本</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pkg uninstall nodejs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然后执行下面命令安装长期稳定版本</w:t>
      </w:r>
      <w:r w:rsidRPr="00024145">
        <w:rPr>
          <w:rFonts w:ascii="Times New Roman" w:eastAsia="Times New Roman" w:hAnsi="Times New Roman" w:cs="Times New Roman"/>
          <w:sz w:val="24"/>
          <w:szCs w:val="24"/>
          <w:lang w:bidi="bo-CN"/>
        </w:rPr>
        <w:t>:</w:t>
      </w:r>
    </w:p>
    <w:p w14:paraId="7350E20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0FCC48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nodejs-lts</w:t>
      </w:r>
    </w:p>
    <w:p w14:paraId="7C0CEEC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安装完成后使用如下命令查看版本信息</w:t>
      </w:r>
      <w:r w:rsidRPr="00024145">
        <w:rPr>
          <w:rFonts w:ascii="宋体" w:eastAsia="宋体" w:hAnsi="宋体" w:cs="宋体"/>
          <w:sz w:val="24"/>
          <w:szCs w:val="24"/>
          <w:lang w:bidi="bo-CN"/>
        </w:rPr>
        <w:t>：</w:t>
      </w:r>
    </w:p>
    <w:p w14:paraId="1730F97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CDE75C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node -V</w:t>
      </w:r>
    </w:p>
    <w:p w14:paraId="0D59850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npm</w:t>
      </w:r>
      <w:r w:rsidRPr="00024145">
        <w:rPr>
          <w:rFonts w:ascii="Courier New" w:eastAsia="Times New Roman" w:hAnsi="Courier New" w:cs="Courier New"/>
          <w:color w:val="F8F8F2"/>
          <w:sz w:val="27"/>
          <w:szCs w:val="27"/>
          <w:lang w:bidi="bo-CN"/>
        </w:rPr>
        <w:t xml:space="preserve"> -V</w:t>
      </w:r>
    </w:p>
    <w:p w14:paraId="3E510B5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Hello World</w:t>
      </w:r>
    </w:p>
    <w:p w14:paraId="462C485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新建一个</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hello.js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脚本，内容如下</w:t>
      </w:r>
      <w:r w:rsidRPr="00024145">
        <w:rPr>
          <w:rFonts w:ascii="Times New Roman" w:eastAsia="Times New Roman" w:hAnsi="Times New Roman" w:cs="Times New Roman"/>
          <w:sz w:val="24"/>
          <w:szCs w:val="24"/>
          <w:lang w:bidi="bo-CN"/>
        </w:rPr>
        <w:t>:</w:t>
      </w:r>
    </w:p>
    <w:p w14:paraId="2BDF2B1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Javascript</w:t>
      </w:r>
    </w:p>
    <w:p w14:paraId="2B85A94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console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log</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'Hello Termux'</w:t>
      </w:r>
      <w:r w:rsidRPr="00024145">
        <w:rPr>
          <w:rFonts w:ascii="Courier New" w:eastAsia="Times New Roman" w:hAnsi="Courier New" w:cs="Courier New"/>
          <w:color w:val="FEFEFE"/>
          <w:sz w:val="27"/>
          <w:szCs w:val="27"/>
          <w:lang w:bidi="bo-CN"/>
        </w:rPr>
        <w:t>);</w:t>
      </w:r>
    </w:p>
    <w:p w14:paraId="41BC46B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然后尝试运行</w:t>
      </w:r>
      <w:r w:rsidRPr="00024145">
        <w:rPr>
          <w:rFonts w:ascii="Times New Roman" w:eastAsia="Times New Roman" w:hAnsi="Times New Roman" w:cs="Times New Roman"/>
          <w:sz w:val="24"/>
          <w:szCs w:val="24"/>
          <w:lang w:bidi="bo-CN"/>
        </w:rPr>
        <w:t>:</w:t>
      </w:r>
    </w:p>
    <w:p w14:paraId="6EF285B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901B5F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node hello.js</w:t>
      </w:r>
    </w:p>
    <w:p w14:paraId="01AFC7B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Hello Termux</w:t>
      </w:r>
    </w:p>
    <w:p w14:paraId="4F8E57C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http-server</w:t>
      </w:r>
    </w:p>
    <w:p w14:paraId="22CB51E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http-server </w:t>
      </w:r>
      <w:r w:rsidRPr="00024145">
        <w:rPr>
          <w:rFonts w:ascii="宋体" w:eastAsia="宋体" w:hAnsi="宋体" w:cs="宋体" w:hint="eastAsia"/>
          <w:sz w:val="24"/>
          <w:szCs w:val="24"/>
          <w:lang w:bidi="bo-CN"/>
        </w:rPr>
        <w:t>是一个基于</w:t>
      </w:r>
      <w:r w:rsidRPr="00024145">
        <w:rPr>
          <w:rFonts w:ascii="Times New Roman" w:eastAsia="Times New Roman" w:hAnsi="Times New Roman" w:cs="Times New Roman"/>
          <w:sz w:val="24"/>
          <w:szCs w:val="24"/>
          <w:lang w:bidi="bo-CN"/>
        </w:rPr>
        <w:t xml:space="preserve"> Node.js </w:t>
      </w:r>
      <w:r w:rsidRPr="00024145">
        <w:rPr>
          <w:rFonts w:ascii="宋体" w:eastAsia="宋体" w:hAnsi="宋体" w:cs="宋体" w:hint="eastAsia"/>
          <w:sz w:val="24"/>
          <w:szCs w:val="24"/>
          <w:lang w:bidi="bo-CN"/>
        </w:rPr>
        <w:t>的简单零配置命令行</w:t>
      </w:r>
      <w:r w:rsidRPr="00024145">
        <w:rPr>
          <w:rFonts w:ascii="Times New Roman" w:eastAsia="Times New Roman" w:hAnsi="Times New Roman" w:cs="Times New Roman"/>
          <w:sz w:val="24"/>
          <w:szCs w:val="24"/>
          <w:lang w:bidi="bo-CN"/>
        </w:rPr>
        <w:t xml:space="preserve"> HTTP </w:t>
      </w:r>
      <w:r w:rsidRPr="00024145">
        <w:rPr>
          <w:rFonts w:ascii="宋体" w:eastAsia="宋体" w:hAnsi="宋体" w:cs="宋体" w:hint="eastAsia"/>
          <w:sz w:val="24"/>
          <w:szCs w:val="24"/>
          <w:lang w:bidi="bo-CN"/>
        </w:rPr>
        <w:t>服务器</w:t>
      </w:r>
      <w:r w:rsidRPr="00024145">
        <w:rPr>
          <w:rFonts w:ascii="宋体" w:eastAsia="宋体" w:hAnsi="宋体" w:cs="宋体"/>
          <w:sz w:val="24"/>
          <w:szCs w:val="24"/>
          <w:lang w:bidi="bo-CN"/>
        </w:rPr>
        <w:t>。</w:t>
      </w:r>
    </w:p>
    <w:p w14:paraId="6D10FFA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02B83A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 xml:space="preserve"> http-server</w:t>
      </w:r>
    </w:p>
    <w:p w14:paraId="60657D8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npm</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-g http-server</w:t>
      </w:r>
    </w:p>
    <w:p w14:paraId="308E375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AED78B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运行</w:t>
      </w:r>
      <w:r w:rsidRPr="00024145">
        <w:rPr>
          <w:rFonts w:ascii="Courier New" w:eastAsia="Times New Roman" w:hAnsi="Courier New" w:cs="Courier New"/>
          <w:color w:val="D4D0AB"/>
          <w:sz w:val="27"/>
          <w:szCs w:val="27"/>
          <w:lang w:bidi="bo-CN"/>
        </w:rPr>
        <w:t xml:space="preserve"> http-server</w:t>
      </w:r>
    </w:p>
    <w:p w14:paraId="633BFC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http-server</w:t>
      </w:r>
    </w:p>
    <w:p w14:paraId="0F5AA6DD" w14:textId="5217B19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D78118F" wp14:editId="7F21E33E">
            <wp:extent cx="6645910" cy="2917190"/>
            <wp:effectExtent l="0" t="0" r="2540" b="0"/>
            <wp:docPr id="94" name="Picture 94" descr="https://image.3001.net/images/20200421/1587446470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3001.net/images/20200421/1587446470115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917190"/>
                    </a:xfrm>
                    <a:prstGeom prst="rect">
                      <a:avLst/>
                    </a:prstGeom>
                    <a:noFill/>
                    <a:ln>
                      <a:noFill/>
                    </a:ln>
                  </pic:spPr>
                </pic:pic>
              </a:graphicData>
            </a:graphic>
          </wp:inline>
        </w:drawing>
      </w:r>
    </w:p>
    <w:p w14:paraId="23C0307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尝试电脑端浏览器直接访问看看</w:t>
      </w:r>
      <w:r w:rsidRPr="00024145">
        <w:rPr>
          <w:rFonts w:ascii="Times New Roman" w:eastAsia="Times New Roman" w:hAnsi="Times New Roman" w:cs="Times New Roman"/>
          <w:sz w:val="24"/>
          <w:szCs w:val="24"/>
          <w:lang w:bidi="bo-CN"/>
        </w:rPr>
        <w:t>:</w:t>
      </w:r>
    </w:p>
    <w:p w14:paraId="1F1050AD" w14:textId="7D9AA72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24665FD" wp14:editId="5917B57F">
            <wp:extent cx="6645910" cy="3906520"/>
            <wp:effectExtent l="0" t="0" r="2540" b="0"/>
            <wp:docPr id="93" name="Picture 93" desc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906520"/>
                    </a:xfrm>
                    <a:prstGeom prst="rect">
                      <a:avLst/>
                    </a:prstGeom>
                    <a:noFill/>
                    <a:ln>
                      <a:noFill/>
                    </a:ln>
                  </pic:spPr>
                </pic:pic>
              </a:graphicData>
            </a:graphic>
          </wp:inline>
        </w:drawing>
      </w:r>
    </w:p>
    <w:p w14:paraId="4FF3B199"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OK</w:t>
      </w:r>
    </w:p>
    <w:p w14:paraId="52F10FA0"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安装报</w:t>
      </w:r>
      <w:r w:rsidRPr="00024145">
        <w:rPr>
          <w:rFonts w:ascii="宋体" w:eastAsia="宋体" w:hAnsi="宋体" w:cs="宋体"/>
          <w:b/>
          <w:bCs/>
          <w:sz w:val="27"/>
          <w:szCs w:val="27"/>
          <w:lang w:bidi="bo-CN"/>
        </w:rPr>
        <w:t>错</w:t>
      </w:r>
    </w:p>
    <w:p w14:paraId="04F14D3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早期版本的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npm </w:t>
      </w:r>
      <w:r w:rsidRPr="00024145">
        <w:rPr>
          <w:rFonts w:ascii="宋体" w:eastAsia="宋体" w:hAnsi="宋体" w:cs="宋体" w:hint="eastAsia"/>
          <w:sz w:val="24"/>
          <w:szCs w:val="24"/>
          <w:lang w:bidi="bo-CN"/>
        </w:rPr>
        <w:t>安装一些包的时候会报如下错误</w:t>
      </w:r>
      <w:r w:rsidRPr="00024145">
        <w:rPr>
          <w:rFonts w:ascii="宋体" w:eastAsia="宋体" w:hAnsi="宋体" w:cs="宋体"/>
          <w:sz w:val="24"/>
          <w:szCs w:val="24"/>
          <w:lang w:bidi="bo-CN"/>
        </w:rPr>
        <w:t>：</w:t>
      </w:r>
    </w:p>
    <w:p w14:paraId="382AD8A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Verilog</w:t>
      </w:r>
    </w:p>
    <w:p w14:paraId="5EC6F4B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Cannot read </w:t>
      </w:r>
      <w:r w:rsidRPr="00024145">
        <w:rPr>
          <w:rFonts w:ascii="Courier New" w:eastAsia="Times New Roman" w:hAnsi="Courier New" w:cs="Courier New"/>
          <w:color w:val="00E0E0"/>
          <w:sz w:val="27"/>
          <w:szCs w:val="27"/>
          <w:lang w:bidi="bo-CN"/>
        </w:rPr>
        <w:t>property</w:t>
      </w:r>
      <w:r w:rsidRPr="00024145">
        <w:rPr>
          <w:rFonts w:ascii="Courier New" w:eastAsia="Times New Roman" w:hAnsi="Courier New" w:cs="Courier New"/>
          <w:color w:val="F8F8F2"/>
          <w:sz w:val="27"/>
          <w:szCs w:val="27"/>
          <w:lang w:bidi="bo-CN"/>
        </w:rPr>
        <w:t xml:space="preserve"> 'length' of undefined</w:t>
      </w:r>
    </w:p>
    <w:p w14:paraId="11A7974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查了下是这边版本的问</w:t>
      </w:r>
      <w:r w:rsidRPr="00024145">
        <w:rPr>
          <w:rFonts w:ascii="宋体" w:eastAsia="宋体" w:hAnsi="宋体" w:cs="宋体"/>
          <w:sz w:val="24"/>
          <w:szCs w:val="24"/>
          <w:lang w:bidi="bo-CN"/>
        </w:rPr>
        <w:t>题</w:t>
      </w:r>
    </w:p>
    <w:p w14:paraId="656272FA" w14:textId="564B48C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1C3849A" wp14:editId="4C46E1A5">
            <wp:extent cx="4600575" cy="1924050"/>
            <wp:effectExtent l="0" t="0" r="9525" b="0"/>
            <wp:docPr id="92" name="Picture 92" descr="新版本貌似npm正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新版本貌似npm正常"/>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0575" cy="1924050"/>
                    </a:xfrm>
                    <a:prstGeom prst="rect">
                      <a:avLst/>
                    </a:prstGeom>
                    <a:noFill/>
                    <a:ln>
                      <a:noFill/>
                    </a:ln>
                  </pic:spPr>
                </pic:pic>
              </a:graphicData>
            </a:graphic>
          </wp:inline>
        </w:drawing>
      </w:r>
    </w:p>
    <w:p w14:paraId="0CE1BCE9"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新版本貌似</w:t>
      </w:r>
      <w:r w:rsidRPr="00024145">
        <w:rPr>
          <w:rFonts w:ascii="Times New Roman" w:eastAsia="Times New Roman" w:hAnsi="Times New Roman" w:cs="Times New Roman"/>
          <w:b/>
          <w:bCs/>
          <w:color w:val="525F7F"/>
          <w:sz w:val="24"/>
          <w:szCs w:val="24"/>
          <w:lang w:bidi="bo-CN"/>
        </w:rPr>
        <w:t>npm</w:t>
      </w:r>
      <w:r w:rsidRPr="00024145">
        <w:rPr>
          <w:rFonts w:ascii="宋体" w:eastAsia="宋体" w:hAnsi="宋体" w:cs="宋体" w:hint="eastAsia"/>
          <w:b/>
          <w:bCs/>
          <w:color w:val="525F7F"/>
          <w:sz w:val="24"/>
          <w:szCs w:val="24"/>
          <w:lang w:bidi="bo-CN"/>
        </w:rPr>
        <w:t>正</w:t>
      </w:r>
      <w:r w:rsidRPr="00024145">
        <w:rPr>
          <w:rFonts w:ascii="宋体" w:eastAsia="宋体" w:hAnsi="宋体" w:cs="宋体"/>
          <w:b/>
          <w:bCs/>
          <w:color w:val="525F7F"/>
          <w:sz w:val="24"/>
          <w:szCs w:val="24"/>
          <w:lang w:bidi="bo-CN"/>
        </w:rPr>
        <w:t>常</w:t>
      </w:r>
    </w:p>
    <w:p w14:paraId="4B18F33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这是一个</w:t>
      </w:r>
      <w:r w:rsidRPr="00024145">
        <w:rPr>
          <w:rFonts w:ascii="Times New Roman" w:eastAsia="Times New Roman" w:hAnsi="Times New Roman" w:cs="Times New Roman"/>
          <w:sz w:val="24"/>
          <w:szCs w:val="24"/>
          <w:lang w:bidi="bo-CN"/>
        </w:rPr>
        <w:t xml:space="preserve"> BUG</w:t>
      </w:r>
      <w:r w:rsidRPr="00024145">
        <w:rPr>
          <w:rFonts w:ascii="宋体" w:eastAsia="宋体" w:hAnsi="宋体" w:cs="宋体" w:hint="eastAsia"/>
          <w:sz w:val="24"/>
          <w:szCs w:val="24"/>
          <w:lang w:bidi="bo-CN"/>
        </w:rPr>
        <w:t>，官方的解决方法如下</w:t>
      </w:r>
      <w:r w:rsidRPr="00024145">
        <w:rPr>
          <w:rFonts w:ascii="宋体" w:eastAsia="宋体" w:hAnsi="宋体" w:cs="宋体"/>
          <w:sz w:val="24"/>
          <w:szCs w:val="24"/>
          <w:lang w:bidi="bo-CN"/>
        </w:rPr>
        <w:t>：</w:t>
      </w:r>
    </w:p>
    <w:p w14:paraId="1736494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hyperlink r:id="rId78" w:tgtFrame="_blank" w:history="1">
        <w:r w:rsidRPr="00024145">
          <w:rPr>
            <w:rFonts w:ascii="Times New Roman" w:eastAsia="Times New Roman" w:hAnsi="Times New Roman" w:cs="Times New Roman"/>
            <w:color w:val="66A6FF"/>
            <w:sz w:val="24"/>
            <w:szCs w:val="24"/>
            <w:u w:val="single"/>
            <w:lang w:bidi="bo-CN"/>
          </w:rPr>
          <w:t>disable concurrency in case of libuv/libuv#1459</w:t>
        </w:r>
      </w:hyperlink>
    </w:p>
    <w:p w14:paraId="18A64EFD" w14:textId="63EA33B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4C2B02F" wp14:editId="561E4FDA">
            <wp:extent cx="6645910" cy="1663700"/>
            <wp:effectExtent l="0" t="0" r="2540" b="0"/>
            <wp:docPr id="91" name="Picture 91" descr="https://image.3001.net/images/20180501/15251607456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age.3001.net/images/20180501/152516074562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1663700"/>
                    </a:xfrm>
                    <a:prstGeom prst="rect">
                      <a:avLst/>
                    </a:prstGeom>
                    <a:noFill/>
                    <a:ln>
                      <a:noFill/>
                    </a:ln>
                  </pic:spPr>
                </pic:pic>
              </a:graphicData>
            </a:graphic>
          </wp:inline>
        </w:drawing>
      </w:r>
    </w:p>
    <w:p w14:paraId="3F30EEB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编辑如下文件</w:t>
      </w:r>
      <w:r w:rsidRPr="00024145">
        <w:rPr>
          <w:rFonts w:ascii="宋体" w:eastAsia="宋体" w:hAnsi="宋体" w:cs="宋体"/>
          <w:sz w:val="24"/>
          <w:szCs w:val="24"/>
          <w:lang w:bidi="bo-CN"/>
        </w:rPr>
        <w:t>：</w:t>
      </w:r>
    </w:p>
    <w:p w14:paraId="5343B6A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7C3176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vim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/lib/node_modules/npm/node_modules/worker-farm/lib/farm.js</w:t>
      </w:r>
    </w:p>
    <w:p w14:paraId="4264E7F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我这里修改</w:t>
      </w:r>
      <w:r w:rsidRPr="00024145">
        <w:rPr>
          <w:rFonts w:ascii="Times New Roman" w:eastAsia="Times New Roman" w:hAnsi="Times New Roman" w:cs="Times New Roman"/>
          <w:sz w:val="24"/>
          <w:szCs w:val="24"/>
          <w:lang w:bidi="bo-CN"/>
        </w:rPr>
        <w:t>length</w:t>
      </w:r>
      <w:r w:rsidRPr="00024145">
        <w:rPr>
          <w:rFonts w:ascii="宋体" w:eastAsia="宋体" w:hAnsi="宋体" w:cs="宋体" w:hint="eastAsia"/>
          <w:sz w:val="24"/>
          <w:szCs w:val="24"/>
          <w:lang w:bidi="bo-CN"/>
        </w:rPr>
        <w:t>的是</w:t>
      </w:r>
      <w:r w:rsidRPr="00024145">
        <w:rPr>
          <w:rFonts w:eastAsia="Times New Roman" w:cs="Consolas"/>
          <w:color w:val="E96900"/>
          <w:sz w:val="20"/>
          <w:szCs w:val="20"/>
          <w:shd w:val="clear" w:color="auto" w:fill="F8F8F8"/>
          <w:lang w:bidi="bo-CN"/>
        </w:rPr>
        <w:t>4</w:t>
      </w:r>
      <w:r w:rsidRPr="00024145">
        <w:rPr>
          <w:rFonts w:ascii="宋体" w:eastAsia="宋体" w:hAnsi="宋体" w:cs="宋体" w:hint="eastAsia"/>
          <w:sz w:val="24"/>
          <w:szCs w:val="24"/>
          <w:lang w:bidi="bo-CN"/>
        </w:rPr>
        <w:t>，这个好像和</w:t>
      </w:r>
      <w:r w:rsidRPr="00024145">
        <w:rPr>
          <w:rFonts w:ascii="Times New Roman" w:eastAsia="Times New Roman" w:hAnsi="Times New Roman" w:cs="Times New Roman"/>
          <w:sz w:val="24"/>
          <w:szCs w:val="24"/>
          <w:lang w:bidi="bo-CN"/>
        </w:rPr>
        <w:t>CPU</w:t>
      </w:r>
      <w:r w:rsidRPr="00024145">
        <w:rPr>
          <w:rFonts w:ascii="宋体" w:eastAsia="宋体" w:hAnsi="宋体" w:cs="宋体" w:hint="eastAsia"/>
          <w:sz w:val="24"/>
          <w:szCs w:val="24"/>
          <w:lang w:bidi="bo-CN"/>
        </w:rPr>
        <w:t>有关，总之这里的</w:t>
      </w:r>
      <w:r w:rsidRPr="00024145">
        <w:rPr>
          <w:rFonts w:ascii="Times New Roman" w:eastAsia="Times New Roman" w:hAnsi="Times New Roman" w:cs="Times New Roman"/>
          <w:sz w:val="24"/>
          <w:szCs w:val="24"/>
          <w:lang w:bidi="bo-CN"/>
        </w:rPr>
        <w:t xml:space="preserve"> length </w:t>
      </w:r>
      <w:r w:rsidRPr="00024145">
        <w:rPr>
          <w:rFonts w:ascii="宋体" w:eastAsia="宋体" w:hAnsi="宋体" w:cs="宋体" w:hint="eastAsia"/>
          <w:sz w:val="24"/>
          <w:szCs w:val="24"/>
          <w:lang w:bidi="bo-CN"/>
        </w:rPr>
        <w:t>得指定一个数字</w:t>
      </w:r>
      <w:r w:rsidRPr="00024145">
        <w:rPr>
          <w:rFonts w:ascii="宋体" w:eastAsia="宋体" w:hAnsi="宋体" w:cs="宋体"/>
          <w:sz w:val="24"/>
          <w:szCs w:val="24"/>
          <w:lang w:bidi="bo-CN"/>
        </w:rPr>
        <w:t>。</w:t>
      </w:r>
    </w:p>
    <w:p w14:paraId="3423AEA5" w14:textId="343CE21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BEDC34F" wp14:editId="11DF07DA">
            <wp:extent cx="4629150" cy="2971800"/>
            <wp:effectExtent l="0" t="0" r="0" b="0"/>
            <wp:docPr id="90" name="Picture 90" descr="新版本貌似npm正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新版本貌似npm正常"/>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150" cy="2971800"/>
                    </a:xfrm>
                    <a:prstGeom prst="rect">
                      <a:avLst/>
                    </a:prstGeom>
                    <a:noFill/>
                    <a:ln>
                      <a:noFill/>
                    </a:ln>
                  </pic:spPr>
                </pic:pic>
              </a:graphicData>
            </a:graphic>
          </wp:inline>
        </w:drawing>
      </w:r>
    </w:p>
    <w:p w14:paraId="57EFC775"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新版本貌似</w:t>
      </w:r>
      <w:r w:rsidRPr="00024145">
        <w:rPr>
          <w:rFonts w:ascii="Times New Roman" w:eastAsia="Times New Roman" w:hAnsi="Times New Roman" w:cs="Times New Roman"/>
          <w:b/>
          <w:bCs/>
          <w:color w:val="525F7F"/>
          <w:sz w:val="24"/>
          <w:szCs w:val="24"/>
          <w:lang w:bidi="bo-CN"/>
        </w:rPr>
        <w:t>npm</w:t>
      </w:r>
      <w:r w:rsidRPr="00024145">
        <w:rPr>
          <w:rFonts w:ascii="宋体" w:eastAsia="宋体" w:hAnsi="宋体" w:cs="宋体" w:hint="eastAsia"/>
          <w:b/>
          <w:bCs/>
          <w:color w:val="525F7F"/>
          <w:sz w:val="24"/>
          <w:szCs w:val="24"/>
          <w:lang w:bidi="bo-CN"/>
        </w:rPr>
        <w:t>正</w:t>
      </w:r>
      <w:r w:rsidRPr="00024145">
        <w:rPr>
          <w:rFonts w:ascii="宋体" w:eastAsia="宋体" w:hAnsi="宋体" w:cs="宋体"/>
          <w:b/>
          <w:bCs/>
          <w:color w:val="525F7F"/>
          <w:sz w:val="24"/>
          <w:szCs w:val="24"/>
          <w:lang w:bidi="bo-CN"/>
        </w:rPr>
        <w:t>常</w:t>
      </w:r>
    </w:p>
    <w:p w14:paraId="24C3B35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然后在重新安装下</w:t>
      </w:r>
      <w:r w:rsidRPr="00024145">
        <w:rPr>
          <w:rFonts w:eastAsia="Times New Roman" w:cs="Consolas"/>
          <w:color w:val="E96900"/>
          <w:sz w:val="20"/>
          <w:szCs w:val="20"/>
          <w:shd w:val="clear" w:color="auto" w:fill="F8F8F8"/>
          <w:lang w:bidi="bo-CN"/>
        </w:rPr>
        <w:t>npm install hexo-cli -g</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成功</w:t>
      </w:r>
      <w:r w:rsidRPr="00024145">
        <w:rPr>
          <w:rFonts w:ascii="宋体" w:eastAsia="宋体" w:hAnsi="宋体" w:cs="宋体"/>
          <w:sz w:val="24"/>
          <w:szCs w:val="24"/>
          <w:lang w:bidi="bo-CN"/>
        </w:rPr>
        <w:t>。</w:t>
      </w:r>
    </w:p>
    <w:p w14:paraId="02C3D04C"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PHP</w:t>
      </w:r>
    </w:p>
    <w:p w14:paraId="2D1AB63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PHP </w:t>
      </w:r>
      <w:r w:rsidRPr="00024145">
        <w:rPr>
          <w:rFonts w:ascii="宋体" w:eastAsia="宋体" w:hAnsi="宋体" w:cs="宋体" w:hint="eastAsia"/>
          <w:sz w:val="24"/>
          <w:szCs w:val="24"/>
          <w:lang w:bidi="bo-CN"/>
        </w:rPr>
        <w:t>是一种开源的脚本语言，适用于网络开发。语法借鉴吸收</w:t>
      </w:r>
      <w:r w:rsidRPr="00024145">
        <w:rPr>
          <w:rFonts w:ascii="Times New Roman" w:eastAsia="Times New Roman" w:hAnsi="Times New Roman" w:cs="Times New Roman"/>
          <w:sz w:val="24"/>
          <w:szCs w:val="24"/>
          <w:lang w:bidi="bo-CN"/>
        </w:rPr>
        <w:t>C</w:t>
      </w:r>
      <w:r w:rsidRPr="00024145">
        <w:rPr>
          <w:rFonts w:ascii="宋体" w:eastAsia="宋体" w:hAnsi="宋体" w:cs="宋体" w:hint="eastAsia"/>
          <w:sz w:val="24"/>
          <w:szCs w:val="24"/>
          <w:lang w:bidi="bo-CN"/>
        </w:rPr>
        <w:t>语言、</w:t>
      </w:r>
      <w:r w:rsidRPr="00024145">
        <w:rPr>
          <w:rFonts w:ascii="Times New Roman" w:eastAsia="Times New Roman" w:hAnsi="Times New Roman" w:cs="Times New Roman"/>
          <w:sz w:val="24"/>
          <w:szCs w:val="24"/>
          <w:lang w:bidi="bo-CN"/>
        </w:rPr>
        <w:t xml:space="preserve">Java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Perl </w:t>
      </w:r>
      <w:r w:rsidRPr="00024145">
        <w:rPr>
          <w:rFonts w:ascii="宋体" w:eastAsia="宋体" w:hAnsi="宋体" w:cs="宋体" w:hint="eastAsia"/>
          <w:sz w:val="24"/>
          <w:szCs w:val="24"/>
          <w:lang w:bidi="bo-CN"/>
        </w:rPr>
        <w:t>等流行计算机语言的特点，易于学习，</w:t>
      </w:r>
      <w:r w:rsidRPr="00024145">
        <w:rPr>
          <w:rFonts w:ascii="Times New Roman" w:eastAsia="Times New Roman" w:hAnsi="Times New Roman" w:cs="Times New Roman"/>
          <w:sz w:val="24"/>
          <w:szCs w:val="24"/>
          <w:lang w:bidi="bo-CN"/>
        </w:rPr>
        <w:t xml:space="preserve">PHP </w:t>
      </w:r>
      <w:r w:rsidRPr="00024145">
        <w:rPr>
          <w:rFonts w:ascii="宋体" w:eastAsia="宋体" w:hAnsi="宋体" w:cs="宋体" w:hint="eastAsia"/>
          <w:sz w:val="24"/>
          <w:szCs w:val="24"/>
          <w:lang w:bidi="bo-CN"/>
        </w:rPr>
        <w:t>是世界上最好的语言（手动狗头）</w:t>
      </w:r>
      <w:r w:rsidRPr="00024145">
        <w:rPr>
          <w:rFonts w:ascii="宋体" w:eastAsia="宋体" w:hAnsi="宋体" w:cs="宋体"/>
          <w:sz w:val="24"/>
          <w:szCs w:val="24"/>
          <w:lang w:bidi="bo-CN"/>
        </w:rPr>
        <w:t>。</w:t>
      </w:r>
    </w:p>
    <w:p w14:paraId="74CD6E8A"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PHP</w:t>
      </w:r>
    </w:p>
    <w:p w14:paraId="0816A01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官方封装了</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，所以我们安装起来就很方便</w:t>
      </w:r>
      <w:r w:rsidRPr="00024145">
        <w:rPr>
          <w:rFonts w:ascii="宋体" w:eastAsia="宋体" w:hAnsi="宋体" w:cs="宋体"/>
          <w:sz w:val="24"/>
          <w:szCs w:val="24"/>
          <w:lang w:bidi="bo-CN"/>
        </w:rPr>
        <w:t>：</w:t>
      </w:r>
    </w:p>
    <w:p w14:paraId="6707706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3713E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php</w:t>
      </w:r>
    </w:p>
    <w:p w14:paraId="4A72998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安装完成后查看下版本信息</w:t>
      </w:r>
      <w:r w:rsidRPr="00024145">
        <w:rPr>
          <w:rFonts w:ascii="宋体" w:eastAsia="宋体" w:hAnsi="宋体" w:cs="宋体"/>
          <w:sz w:val="24"/>
          <w:szCs w:val="24"/>
          <w:lang w:bidi="bo-CN"/>
        </w:rPr>
        <w:t>：</w:t>
      </w:r>
    </w:p>
    <w:p w14:paraId="2977BF4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1F209B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php --version</w:t>
      </w:r>
    </w:p>
    <w:p w14:paraId="6D6AB1A7" w14:textId="0FE2BFD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3B6A6512" wp14:editId="10B87810">
            <wp:extent cx="6645910" cy="1678305"/>
            <wp:effectExtent l="0" t="0" r="2540" b="0"/>
            <wp:docPr id="89" name="Picture 89" descr="https://image.3001.net/images/20200419/15872714538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3001.net/images/20200419/1587271453891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1678305"/>
                    </a:xfrm>
                    <a:prstGeom prst="rect">
                      <a:avLst/>
                    </a:prstGeom>
                    <a:noFill/>
                    <a:ln>
                      <a:noFill/>
                    </a:ln>
                  </pic:spPr>
                </pic:pic>
              </a:graphicData>
            </a:graphic>
          </wp:inline>
        </w:drawing>
      </w:r>
    </w:p>
    <w:p w14:paraId="312E324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运行测试文</w:t>
      </w:r>
      <w:r w:rsidRPr="00024145">
        <w:rPr>
          <w:rFonts w:ascii="宋体" w:eastAsia="宋体" w:hAnsi="宋体" w:cs="宋体"/>
          <w:b/>
          <w:bCs/>
          <w:sz w:val="27"/>
          <w:szCs w:val="27"/>
          <w:lang w:bidi="bo-CN"/>
        </w:rPr>
        <w:t>件</w:t>
      </w:r>
    </w:p>
    <w:p w14:paraId="544C9DB2"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自</w:t>
      </w:r>
      <w:r w:rsidRPr="00024145">
        <w:rPr>
          <w:rFonts w:ascii="Times New Roman" w:eastAsia="Times New Roman" w:hAnsi="Times New Roman" w:cs="Times New Roman"/>
          <w:color w:val="666666"/>
          <w:sz w:val="24"/>
          <w:szCs w:val="24"/>
          <w:lang w:bidi="bo-CN"/>
        </w:rPr>
        <w:t> </w:t>
      </w:r>
      <w:r w:rsidRPr="00024145">
        <w:rPr>
          <w:rFonts w:eastAsia="Times New Roman" w:cs="Consolas"/>
          <w:color w:val="E96900"/>
          <w:sz w:val="20"/>
          <w:szCs w:val="20"/>
          <w:shd w:val="clear" w:color="auto" w:fill="F8F8F8"/>
          <w:lang w:bidi="bo-CN"/>
        </w:rPr>
        <w:t>PHP5.4</w:t>
      </w:r>
      <w:r w:rsidRPr="00024145">
        <w:rPr>
          <w:rFonts w:ascii="Times New Roman" w:eastAsia="Times New Roman" w:hAnsi="Times New Roman" w:cs="Times New Roman"/>
          <w:color w:val="666666"/>
          <w:sz w:val="24"/>
          <w:szCs w:val="24"/>
          <w:lang w:bidi="bo-CN"/>
        </w:rPr>
        <w:t> </w:t>
      </w:r>
      <w:r w:rsidRPr="00024145">
        <w:rPr>
          <w:rFonts w:ascii="宋体" w:eastAsia="宋体" w:hAnsi="宋体" w:cs="宋体" w:hint="eastAsia"/>
          <w:color w:val="666666"/>
          <w:sz w:val="24"/>
          <w:szCs w:val="24"/>
          <w:lang w:bidi="bo-CN"/>
        </w:rPr>
        <w:t>之后</w:t>
      </w:r>
      <w:r w:rsidRPr="00024145">
        <w:rPr>
          <w:rFonts w:ascii="Times New Roman" w:eastAsia="Times New Roman" w:hAnsi="Times New Roman" w:cs="Times New Roman"/>
          <w:color w:val="666666"/>
          <w:sz w:val="24"/>
          <w:szCs w:val="24"/>
          <w:lang w:bidi="bo-CN"/>
        </w:rPr>
        <w:t xml:space="preserve"> PHP</w:t>
      </w:r>
      <w:r w:rsidRPr="00024145">
        <w:rPr>
          <w:rFonts w:ascii="宋体" w:eastAsia="宋体" w:hAnsi="宋体" w:cs="宋体" w:hint="eastAsia"/>
          <w:color w:val="666666"/>
          <w:sz w:val="24"/>
          <w:szCs w:val="24"/>
          <w:lang w:bidi="bo-CN"/>
        </w:rPr>
        <w:t>内置了一个</w:t>
      </w:r>
      <w:r w:rsidRPr="00024145">
        <w:rPr>
          <w:rFonts w:ascii="Times New Roman" w:eastAsia="Times New Roman" w:hAnsi="Times New Roman" w:cs="Times New Roman"/>
          <w:color w:val="666666"/>
          <w:sz w:val="24"/>
          <w:szCs w:val="24"/>
          <w:lang w:bidi="bo-CN"/>
        </w:rPr>
        <w:t xml:space="preserve"> Web </w:t>
      </w:r>
      <w:r w:rsidRPr="00024145">
        <w:rPr>
          <w:rFonts w:ascii="宋体" w:eastAsia="宋体" w:hAnsi="宋体" w:cs="宋体" w:hint="eastAsia"/>
          <w:color w:val="666666"/>
          <w:sz w:val="24"/>
          <w:szCs w:val="24"/>
          <w:lang w:bidi="bo-CN"/>
        </w:rPr>
        <w:t>服务器。在</w:t>
      </w:r>
      <w:r w:rsidRPr="00024145">
        <w:rPr>
          <w:rFonts w:ascii="Times New Roman" w:eastAsia="Times New Roman" w:hAnsi="Times New Roman" w:cs="Times New Roman"/>
          <w:color w:val="666666"/>
          <w:sz w:val="24"/>
          <w:szCs w:val="24"/>
          <w:lang w:bidi="bo-CN"/>
        </w:rPr>
        <w:t xml:space="preserve"> Termux </w:t>
      </w:r>
      <w:r w:rsidRPr="00024145">
        <w:rPr>
          <w:rFonts w:ascii="宋体" w:eastAsia="宋体" w:hAnsi="宋体" w:cs="宋体" w:hint="eastAsia"/>
          <w:color w:val="666666"/>
          <w:sz w:val="24"/>
          <w:szCs w:val="24"/>
          <w:lang w:bidi="bo-CN"/>
        </w:rPr>
        <w:t>下可以很方便地测试</w:t>
      </w:r>
      <w:r w:rsidRPr="00024145">
        <w:rPr>
          <w:rFonts w:ascii="Times New Roman" w:eastAsia="Times New Roman" w:hAnsi="Times New Roman" w:cs="Times New Roman"/>
          <w:color w:val="666666"/>
          <w:sz w:val="24"/>
          <w:szCs w:val="24"/>
          <w:lang w:bidi="bo-CN"/>
        </w:rPr>
        <w:t xml:space="preserve"> PHP </w:t>
      </w:r>
      <w:r w:rsidRPr="00024145">
        <w:rPr>
          <w:rFonts w:ascii="宋体" w:eastAsia="宋体" w:hAnsi="宋体" w:cs="宋体" w:hint="eastAsia"/>
          <w:color w:val="666666"/>
          <w:sz w:val="24"/>
          <w:szCs w:val="24"/>
          <w:lang w:bidi="bo-CN"/>
        </w:rPr>
        <w:t>文</w:t>
      </w:r>
      <w:r w:rsidRPr="00024145">
        <w:rPr>
          <w:rFonts w:ascii="宋体" w:eastAsia="宋体" w:hAnsi="宋体" w:cs="宋体"/>
          <w:color w:val="666666"/>
          <w:sz w:val="24"/>
          <w:szCs w:val="24"/>
          <w:lang w:bidi="bo-CN"/>
        </w:rPr>
        <w:t>件</w:t>
      </w:r>
    </w:p>
    <w:p w14:paraId="1A4A9AD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首先在家</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目录下建一个</w:t>
      </w:r>
      <w:r w:rsidRPr="00024145">
        <w:rPr>
          <w:rFonts w:eastAsia="Times New Roman" w:cs="Consolas"/>
          <w:color w:val="E96900"/>
          <w:sz w:val="20"/>
          <w:szCs w:val="20"/>
          <w:shd w:val="clear" w:color="auto" w:fill="F8F8F8"/>
          <w:lang w:bidi="bo-CN"/>
        </w:rPr>
        <w:t>www</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文件夹，然后在</w:t>
      </w:r>
      <w:r w:rsidRPr="00024145">
        <w:rPr>
          <w:rFonts w:eastAsia="Times New Roman" w:cs="Consolas"/>
          <w:color w:val="E96900"/>
          <w:sz w:val="20"/>
          <w:szCs w:val="20"/>
          <w:shd w:val="clear" w:color="auto" w:fill="F8F8F8"/>
          <w:lang w:bidi="bo-CN"/>
        </w:rPr>
        <w:t>www</w:t>
      </w:r>
      <w:r w:rsidRPr="00024145">
        <w:rPr>
          <w:rFonts w:ascii="宋体" w:eastAsia="宋体" w:hAnsi="宋体" w:cs="宋体" w:hint="eastAsia"/>
          <w:sz w:val="24"/>
          <w:szCs w:val="24"/>
          <w:lang w:bidi="bo-CN"/>
        </w:rPr>
        <w:t>文件夹下新建一个</w:t>
      </w:r>
      <w:r w:rsidRPr="00024145">
        <w:rPr>
          <w:rFonts w:eastAsia="Times New Roman" w:cs="Consolas"/>
          <w:color w:val="E96900"/>
          <w:sz w:val="20"/>
          <w:szCs w:val="20"/>
          <w:shd w:val="clear" w:color="auto" w:fill="F8F8F8"/>
          <w:lang w:bidi="bo-CN"/>
        </w:rPr>
        <w:t>index.php</w:t>
      </w:r>
      <w:r w:rsidRPr="00024145">
        <w:rPr>
          <w:rFonts w:ascii="宋体" w:eastAsia="宋体" w:hAnsi="宋体" w:cs="宋体" w:hint="eastAsia"/>
          <w:sz w:val="24"/>
          <w:szCs w:val="24"/>
          <w:lang w:bidi="bo-CN"/>
        </w:rPr>
        <w:t>文件，内容为</w:t>
      </w:r>
      <w:r w:rsidRPr="00024145">
        <w:rPr>
          <w:rFonts w:ascii="宋体" w:eastAsia="宋体" w:hAnsi="宋体" w:cs="宋体"/>
          <w:sz w:val="24"/>
          <w:szCs w:val="24"/>
          <w:lang w:bidi="bo-CN"/>
        </w:rPr>
        <w:t>：</w:t>
      </w:r>
    </w:p>
    <w:p w14:paraId="3B22260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Php</w:t>
      </w:r>
    </w:p>
    <w:p w14:paraId="2818EBA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&lt;?php </w:t>
      </w:r>
      <w:r w:rsidRPr="00024145">
        <w:rPr>
          <w:rFonts w:ascii="Courier New" w:eastAsia="Times New Roman" w:hAnsi="Courier New" w:cs="Courier New"/>
          <w:color w:val="FFD700"/>
          <w:sz w:val="27"/>
          <w:szCs w:val="27"/>
          <w:lang w:bidi="bo-CN"/>
        </w:rPr>
        <w:t>phpinfo</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?&gt;</w:t>
      </w:r>
    </w:p>
    <w:p w14:paraId="5F151FB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完整的步骤如下</w:t>
      </w:r>
      <w:r w:rsidRPr="00024145">
        <w:rPr>
          <w:rFonts w:ascii="Times New Roman" w:eastAsia="Times New Roman" w:hAnsi="Times New Roman" w:cs="Times New Roman"/>
          <w:sz w:val="24"/>
          <w:szCs w:val="24"/>
          <w:lang w:bidi="bo-CN"/>
        </w:rPr>
        <w:t>:</w:t>
      </w:r>
    </w:p>
    <w:p w14:paraId="486F66B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4C5024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新建</w:t>
      </w:r>
      <w:r w:rsidRPr="00024145">
        <w:rPr>
          <w:rFonts w:ascii="Courier New" w:eastAsia="Times New Roman" w:hAnsi="Courier New" w:cs="Courier New"/>
          <w:color w:val="D4D0AB"/>
          <w:sz w:val="27"/>
          <w:szCs w:val="27"/>
          <w:lang w:bidi="bo-CN"/>
        </w:rPr>
        <w:t xml:space="preserve"> www </w:t>
      </w:r>
      <w:r w:rsidRPr="00024145">
        <w:rPr>
          <w:rFonts w:ascii="微软雅黑" w:eastAsia="微软雅黑" w:hAnsi="微软雅黑" w:cs="微软雅黑" w:hint="eastAsia"/>
          <w:color w:val="D4D0AB"/>
          <w:sz w:val="27"/>
          <w:szCs w:val="27"/>
          <w:lang w:bidi="bo-CN"/>
        </w:rPr>
        <w:t>文件夹</w:t>
      </w:r>
    </w:p>
    <w:p w14:paraId="44F6332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mkdir</w:t>
      </w:r>
      <w:r w:rsidRPr="00024145">
        <w:rPr>
          <w:rFonts w:ascii="Courier New" w:eastAsia="Times New Roman" w:hAnsi="Courier New" w:cs="Courier New"/>
          <w:color w:val="F8F8F2"/>
          <w:sz w:val="27"/>
          <w:szCs w:val="27"/>
          <w:lang w:bidi="bo-CN"/>
        </w:rPr>
        <w:t xml:space="preserve"> ~/www</w:t>
      </w:r>
    </w:p>
    <w:p w14:paraId="3415C16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1A8680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创建</w:t>
      </w:r>
      <w:r w:rsidRPr="00024145">
        <w:rPr>
          <w:rFonts w:ascii="Courier New" w:eastAsia="Times New Roman" w:hAnsi="Courier New" w:cs="Courier New"/>
          <w:color w:val="D4D0AB"/>
          <w:sz w:val="27"/>
          <w:szCs w:val="27"/>
          <w:lang w:bidi="bo-CN"/>
        </w:rPr>
        <w:t xml:space="preserve"> inedx.php </w:t>
      </w:r>
      <w:r w:rsidRPr="00024145">
        <w:rPr>
          <w:rFonts w:ascii="微软雅黑" w:eastAsia="微软雅黑" w:hAnsi="微软雅黑" w:cs="微软雅黑" w:hint="eastAsia"/>
          <w:color w:val="D4D0AB"/>
          <w:sz w:val="27"/>
          <w:szCs w:val="27"/>
          <w:lang w:bidi="bo-CN"/>
        </w:rPr>
        <w:t>文件</w:t>
      </w:r>
    </w:p>
    <w:p w14:paraId="74AB9A7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'&lt;?php phpinfo();?&gt;'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~/www/index.php</w:t>
      </w:r>
    </w:p>
    <w:p w14:paraId="765119A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编写完成</w:t>
      </w:r>
      <w:r w:rsidRPr="00024145">
        <w:rPr>
          <w:rFonts w:eastAsia="Times New Roman" w:cs="Consolas"/>
          <w:color w:val="E96900"/>
          <w:sz w:val="20"/>
          <w:szCs w:val="20"/>
          <w:shd w:val="clear" w:color="auto" w:fill="F8F8F8"/>
          <w:lang w:bidi="bo-CN"/>
        </w:rPr>
        <w:t>index.php</w:t>
      </w:r>
      <w:r w:rsidRPr="00024145">
        <w:rPr>
          <w:rFonts w:ascii="宋体" w:eastAsia="宋体" w:hAnsi="宋体" w:cs="宋体" w:hint="eastAsia"/>
          <w:sz w:val="24"/>
          <w:szCs w:val="24"/>
          <w:lang w:bidi="bo-CN"/>
        </w:rPr>
        <w:t>文件后，尝试使用</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内置的</w:t>
      </w:r>
      <w:r w:rsidRPr="00024145">
        <w:rPr>
          <w:rFonts w:ascii="Times New Roman" w:eastAsia="Times New Roman" w:hAnsi="Times New Roman" w:cs="Times New Roman"/>
          <w:sz w:val="24"/>
          <w:szCs w:val="24"/>
          <w:lang w:bidi="bo-CN"/>
        </w:rPr>
        <w:t xml:space="preserve"> WebServer </w:t>
      </w:r>
      <w:r w:rsidRPr="00024145">
        <w:rPr>
          <w:rFonts w:ascii="宋体" w:eastAsia="宋体" w:hAnsi="宋体" w:cs="宋体" w:hint="eastAsia"/>
          <w:sz w:val="24"/>
          <w:szCs w:val="24"/>
          <w:lang w:bidi="bo-CN"/>
        </w:rPr>
        <w:t>直接启动</w:t>
      </w:r>
      <w:r w:rsidRPr="00024145">
        <w:rPr>
          <w:rFonts w:ascii="Times New Roman" w:eastAsia="Times New Roman" w:hAnsi="Times New Roman" w:cs="Times New Roman"/>
          <w:sz w:val="24"/>
          <w:szCs w:val="24"/>
          <w:lang w:bidi="bo-CN"/>
        </w:rPr>
        <w:t>:</w:t>
      </w:r>
    </w:p>
    <w:p w14:paraId="2052CAE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33EDDA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进入家目录</w:t>
      </w:r>
    </w:p>
    <w:p w14:paraId="3DCA32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w:t>
      </w:r>
    </w:p>
    <w:p w14:paraId="10FD428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EED56E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启动</w:t>
      </w:r>
      <w:r w:rsidRPr="00024145">
        <w:rPr>
          <w:rFonts w:ascii="Courier New" w:eastAsia="Times New Roman" w:hAnsi="Courier New" w:cs="Courier New"/>
          <w:color w:val="D4D0AB"/>
          <w:sz w:val="27"/>
          <w:szCs w:val="27"/>
          <w:lang w:bidi="bo-CN"/>
        </w:rPr>
        <w:t xml:space="preserve"> WebServer</w:t>
      </w:r>
    </w:p>
    <w:p w14:paraId="522CE34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php -S 0.0.0.0:8888 -t www/</w:t>
      </w:r>
    </w:p>
    <w:p w14:paraId="1F179CB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自己制定端口后，浏览器访问</w:t>
      </w:r>
      <w:r w:rsidRPr="00024145">
        <w:rPr>
          <w:rFonts w:eastAsia="Times New Roman" w:cs="Consolas"/>
          <w:color w:val="E96900"/>
          <w:sz w:val="20"/>
          <w:szCs w:val="20"/>
          <w:shd w:val="clear" w:color="auto" w:fill="F8F8F8"/>
          <w:lang w:bidi="bo-CN"/>
        </w:rPr>
        <w:t>http://127.0.0.1:8888</w:t>
      </w:r>
      <w:r w:rsidRPr="00024145">
        <w:rPr>
          <w:rFonts w:ascii="宋体" w:eastAsia="宋体" w:hAnsi="宋体" w:cs="宋体" w:hint="eastAsia"/>
          <w:sz w:val="24"/>
          <w:szCs w:val="24"/>
          <w:lang w:bidi="bo-CN"/>
        </w:rPr>
        <w:t>效果如下</w:t>
      </w:r>
      <w:r w:rsidRPr="00024145">
        <w:rPr>
          <w:rFonts w:ascii="宋体" w:eastAsia="宋体" w:hAnsi="宋体" w:cs="宋体"/>
          <w:sz w:val="24"/>
          <w:szCs w:val="24"/>
          <w:lang w:bidi="bo-CN"/>
        </w:rPr>
        <w:t>：</w:t>
      </w:r>
    </w:p>
    <w:p w14:paraId="67E4F438" w14:textId="3BFD516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BB4464B" wp14:editId="42FE9740">
            <wp:extent cx="6645910" cy="3825240"/>
            <wp:effectExtent l="0" t="0" r="2540" b="3810"/>
            <wp:docPr id="88" name="Picture 88" descr="https://image.3001.net/images/20200419/15872720841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3001.net/images/20200419/1587272084199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825240"/>
                    </a:xfrm>
                    <a:prstGeom prst="rect">
                      <a:avLst/>
                    </a:prstGeom>
                    <a:noFill/>
                    <a:ln>
                      <a:noFill/>
                    </a:ln>
                  </pic:spPr>
                </pic:pic>
              </a:graphicData>
            </a:graphic>
          </wp:inline>
        </w:drawing>
      </w:r>
    </w:p>
    <w:p w14:paraId="557A0852"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Python</w:t>
      </w:r>
    </w:p>
    <w:p w14:paraId="459E14E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Python </w:t>
      </w:r>
      <w:r w:rsidRPr="00024145">
        <w:rPr>
          <w:rFonts w:ascii="宋体" w:eastAsia="宋体" w:hAnsi="宋体" w:cs="宋体" w:hint="eastAsia"/>
          <w:sz w:val="24"/>
          <w:szCs w:val="24"/>
          <w:lang w:bidi="bo-CN"/>
        </w:rPr>
        <w:t>是近几年非常流行的语言，</w:t>
      </w:r>
      <w:r w:rsidRPr="00024145">
        <w:rPr>
          <w:rFonts w:ascii="Times New Roman" w:eastAsia="Times New Roman" w:hAnsi="Times New Roman" w:cs="Times New Roman"/>
          <w:sz w:val="24"/>
          <w:szCs w:val="24"/>
          <w:lang w:bidi="bo-CN"/>
        </w:rPr>
        <w:t xml:space="preserve">Python </w:t>
      </w:r>
      <w:r w:rsidRPr="00024145">
        <w:rPr>
          <w:rFonts w:ascii="宋体" w:eastAsia="宋体" w:hAnsi="宋体" w:cs="宋体" w:hint="eastAsia"/>
          <w:sz w:val="24"/>
          <w:szCs w:val="24"/>
          <w:lang w:bidi="bo-CN"/>
        </w:rPr>
        <w:t>相关的书籍和资料也如雨后春笋一般不断涌现，带来了活跃了</w:t>
      </w:r>
      <w:r w:rsidRPr="00024145">
        <w:rPr>
          <w:rFonts w:ascii="Times New Roman" w:eastAsia="Times New Roman" w:hAnsi="Times New Roman" w:cs="Times New Roman"/>
          <w:sz w:val="24"/>
          <w:szCs w:val="24"/>
          <w:lang w:bidi="bo-CN"/>
        </w:rPr>
        <w:t xml:space="preserve"> Python </w:t>
      </w:r>
      <w:r w:rsidRPr="00024145">
        <w:rPr>
          <w:rFonts w:ascii="宋体" w:eastAsia="宋体" w:hAnsi="宋体" w:cs="宋体" w:hint="eastAsia"/>
          <w:sz w:val="24"/>
          <w:szCs w:val="24"/>
          <w:lang w:bidi="bo-CN"/>
        </w:rPr>
        <w:t>学习氛围</w:t>
      </w:r>
      <w:r w:rsidRPr="00024145">
        <w:rPr>
          <w:rFonts w:ascii="宋体" w:eastAsia="宋体" w:hAnsi="宋体" w:cs="宋体"/>
          <w:sz w:val="24"/>
          <w:szCs w:val="24"/>
          <w:lang w:bidi="bo-CN"/>
        </w:rPr>
        <w:t>。</w:t>
      </w:r>
    </w:p>
    <w:p w14:paraId="5C95611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python2</w:t>
      </w:r>
    </w:p>
    <w:p w14:paraId="69BBD5B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Python2 </w:t>
      </w:r>
      <w:r w:rsidRPr="00024145">
        <w:rPr>
          <w:rFonts w:ascii="宋体" w:eastAsia="宋体" w:hAnsi="宋体" w:cs="宋体" w:hint="eastAsia"/>
          <w:sz w:val="24"/>
          <w:szCs w:val="24"/>
          <w:lang w:bidi="bo-CN"/>
        </w:rPr>
        <w:t>版本要淘汰了，大家简单了解一下就好</w:t>
      </w:r>
      <w:r w:rsidRPr="00024145">
        <w:rPr>
          <w:rFonts w:ascii="宋体" w:eastAsia="宋体" w:hAnsi="宋体" w:cs="宋体"/>
          <w:sz w:val="24"/>
          <w:szCs w:val="24"/>
          <w:lang w:bidi="bo-CN"/>
        </w:rPr>
        <w:t>：</w:t>
      </w:r>
    </w:p>
    <w:p w14:paraId="660316E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F91E5E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python2 -y</w:t>
      </w:r>
    </w:p>
    <w:p w14:paraId="3B2D5D7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安装完成后，使用</w:t>
      </w:r>
      <w:r w:rsidRPr="00024145">
        <w:rPr>
          <w:rFonts w:eastAsia="Times New Roman" w:cs="Consolas"/>
          <w:color w:val="E96900"/>
          <w:sz w:val="20"/>
          <w:szCs w:val="20"/>
          <w:shd w:val="clear" w:color="auto" w:fill="F8F8F8"/>
          <w:lang w:bidi="bo-CN"/>
        </w:rPr>
        <w:t>python2</w:t>
      </w:r>
      <w:r w:rsidRPr="00024145">
        <w:rPr>
          <w:rFonts w:ascii="宋体" w:eastAsia="宋体" w:hAnsi="宋体" w:cs="宋体" w:hint="eastAsia"/>
          <w:sz w:val="24"/>
          <w:szCs w:val="24"/>
          <w:lang w:bidi="bo-CN"/>
        </w:rPr>
        <w:t>命令启动</w:t>
      </w:r>
      <w:r w:rsidRPr="00024145">
        <w:rPr>
          <w:rFonts w:ascii="Times New Roman" w:eastAsia="Times New Roman" w:hAnsi="Times New Roman" w:cs="Times New Roman"/>
          <w:sz w:val="24"/>
          <w:szCs w:val="24"/>
          <w:lang w:bidi="bo-CN"/>
        </w:rPr>
        <w:t xml:space="preserve"> Python2.7 </w:t>
      </w:r>
      <w:r w:rsidRPr="00024145">
        <w:rPr>
          <w:rFonts w:ascii="宋体" w:eastAsia="宋体" w:hAnsi="宋体" w:cs="宋体" w:hint="eastAsia"/>
          <w:sz w:val="24"/>
          <w:szCs w:val="24"/>
          <w:lang w:bidi="bo-CN"/>
        </w:rPr>
        <w:t>的环</w:t>
      </w:r>
      <w:r w:rsidRPr="00024145">
        <w:rPr>
          <w:rFonts w:ascii="宋体" w:eastAsia="宋体" w:hAnsi="宋体" w:cs="宋体"/>
          <w:sz w:val="24"/>
          <w:szCs w:val="24"/>
          <w:lang w:bidi="bo-CN"/>
        </w:rPr>
        <w:t>境</w:t>
      </w:r>
    </w:p>
    <w:p w14:paraId="56670E1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python3</w:t>
      </w:r>
    </w:p>
    <w:p w14:paraId="4A95931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安装</w:t>
      </w:r>
      <w:r w:rsidRPr="00024145">
        <w:rPr>
          <w:rFonts w:ascii="Times New Roman" w:eastAsia="Times New Roman" w:hAnsi="Times New Roman" w:cs="Times New Roman"/>
          <w:sz w:val="24"/>
          <w:szCs w:val="24"/>
          <w:lang w:bidi="bo-CN"/>
        </w:rPr>
        <w:t xml:space="preserve"> Python </w:t>
      </w:r>
      <w:r w:rsidRPr="00024145">
        <w:rPr>
          <w:rFonts w:ascii="宋体" w:eastAsia="宋体" w:hAnsi="宋体" w:cs="宋体" w:hint="eastAsia"/>
          <w:sz w:val="24"/>
          <w:szCs w:val="24"/>
          <w:lang w:bidi="bo-CN"/>
        </w:rPr>
        <w:t>默认版本是</w:t>
      </w:r>
      <w:r w:rsidRPr="00024145">
        <w:rPr>
          <w:rFonts w:ascii="Times New Roman" w:eastAsia="Times New Roman" w:hAnsi="Times New Roman" w:cs="Times New Roman"/>
          <w:sz w:val="24"/>
          <w:szCs w:val="24"/>
          <w:lang w:bidi="bo-CN"/>
        </w:rPr>
        <w:t xml:space="preserve"> Python3 </w:t>
      </w:r>
      <w:r w:rsidRPr="00024145">
        <w:rPr>
          <w:rFonts w:ascii="宋体" w:eastAsia="宋体" w:hAnsi="宋体" w:cs="宋体" w:hint="eastAsia"/>
          <w:sz w:val="24"/>
          <w:szCs w:val="24"/>
          <w:lang w:bidi="bo-CN"/>
        </w:rPr>
        <w:t>的版本，与此同时也顺便安装了</w:t>
      </w:r>
      <w:r w:rsidRPr="00024145">
        <w:rPr>
          <w:rFonts w:eastAsia="Times New Roman" w:cs="Consolas"/>
          <w:color w:val="E96900"/>
          <w:sz w:val="20"/>
          <w:szCs w:val="20"/>
          <w:shd w:val="clear" w:color="auto" w:fill="F8F8F8"/>
          <w:lang w:bidi="bo-CN"/>
        </w:rPr>
        <w:t>clang</w:t>
      </w:r>
    </w:p>
    <w:p w14:paraId="67383B9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353A53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python -y</w:t>
      </w:r>
    </w:p>
    <w:p w14:paraId="6AF6FFA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安装完成后，查看下</w:t>
      </w:r>
      <w:r w:rsidRPr="00024145">
        <w:rPr>
          <w:rFonts w:eastAsia="Times New Roman" w:cs="Consolas"/>
          <w:color w:val="E96900"/>
          <w:sz w:val="20"/>
          <w:szCs w:val="20"/>
          <w:shd w:val="clear" w:color="auto" w:fill="F8F8F8"/>
          <w:lang w:bidi="bo-CN"/>
        </w:rPr>
        <w:t>clang</w:t>
      </w:r>
      <w:r w:rsidRPr="00024145">
        <w:rPr>
          <w:rFonts w:ascii="宋体" w:eastAsia="宋体" w:hAnsi="宋体" w:cs="宋体" w:hint="eastAsia"/>
          <w:sz w:val="24"/>
          <w:szCs w:val="24"/>
          <w:lang w:bidi="bo-CN"/>
        </w:rPr>
        <w:t>和</w:t>
      </w:r>
      <w:r w:rsidRPr="00024145">
        <w:rPr>
          <w:rFonts w:eastAsia="Times New Roman" w:cs="Consolas"/>
          <w:color w:val="E96900"/>
          <w:sz w:val="20"/>
          <w:szCs w:val="20"/>
          <w:shd w:val="clear" w:color="auto" w:fill="F8F8F8"/>
          <w:lang w:bidi="bo-CN"/>
        </w:rPr>
        <w:t>Python</w:t>
      </w:r>
      <w:r w:rsidRPr="00024145">
        <w:rPr>
          <w:rFonts w:ascii="宋体" w:eastAsia="宋体" w:hAnsi="宋体" w:cs="宋体" w:hint="eastAsia"/>
          <w:sz w:val="24"/>
          <w:szCs w:val="24"/>
          <w:lang w:bidi="bo-CN"/>
        </w:rPr>
        <w:t>的版本</w:t>
      </w:r>
      <w:r w:rsidRPr="00024145">
        <w:rPr>
          <w:rFonts w:ascii="Times New Roman" w:eastAsia="Times New Roman" w:hAnsi="Times New Roman" w:cs="Times New Roman"/>
          <w:sz w:val="24"/>
          <w:szCs w:val="24"/>
          <w:lang w:bidi="bo-CN"/>
        </w:rPr>
        <w:t>:</w:t>
      </w:r>
    </w:p>
    <w:p w14:paraId="20B9C80A" w14:textId="68B608D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DF99485" wp14:editId="00FC437F">
            <wp:extent cx="6645910" cy="2345690"/>
            <wp:effectExtent l="0" t="0" r="2540" b="0"/>
            <wp:docPr id="87" name="Picture 87" descr="https://image.3001.net/images/20200418/15872152256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age.3001.net/images/20200418/1587215225650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2345690"/>
                    </a:xfrm>
                    <a:prstGeom prst="rect">
                      <a:avLst/>
                    </a:prstGeom>
                    <a:noFill/>
                    <a:ln>
                      <a:noFill/>
                    </a:ln>
                  </pic:spPr>
                </pic:pic>
              </a:graphicData>
            </a:graphic>
          </wp:inline>
        </w:drawing>
      </w:r>
    </w:p>
    <w:p w14:paraId="123BE78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注意版本区</w:t>
      </w:r>
      <w:r w:rsidRPr="00024145">
        <w:rPr>
          <w:rFonts w:ascii="宋体" w:eastAsia="宋体" w:hAnsi="宋体" w:cs="宋体"/>
          <w:b/>
          <w:bCs/>
          <w:sz w:val="27"/>
          <w:szCs w:val="27"/>
          <w:lang w:bidi="bo-CN"/>
        </w:rPr>
        <w:t>分</w:t>
      </w:r>
    </w:p>
    <w:p w14:paraId="1F2EBD6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如果你同时安装了</w:t>
      </w:r>
      <w:r w:rsidRPr="00024145">
        <w:rPr>
          <w:rFonts w:ascii="Times New Roman" w:eastAsia="Times New Roman" w:hAnsi="Times New Roman" w:cs="Times New Roman"/>
          <w:sz w:val="24"/>
          <w:szCs w:val="24"/>
          <w:lang w:bidi="bo-CN"/>
        </w:rPr>
        <w:t xml:space="preserve"> Python3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Python2 </w:t>
      </w:r>
      <w:r w:rsidRPr="00024145">
        <w:rPr>
          <w:rFonts w:ascii="宋体" w:eastAsia="宋体" w:hAnsi="宋体" w:cs="宋体" w:hint="eastAsia"/>
          <w:sz w:val="24"/>
          <w:szCs w:val="24"/>
          <w:lang w:bidi="bo-CN"/>
        </w:rPr>
        <w:t>版本的话，最好向下图中这样验证一下各个版本情况，做到心知肚明，国光我是先安装</w:t>
      </w:r>
      <w:r w:rsidRPr="00024145">
        <w:rPr>
          <w:rFonts w:ascii="Times New Roman" w:eastAsia="Times New Roman" w:hAnsi="Times New Roman" w:cs="Times New Roman"/>
          <w:sz w:val="24"/>
          <w:szCs w:val="24"/>
          <w:lang w:bidi="bo-CN"/>
        </w:rPr>
        <w:t xml:space="preserve"> Python3 </w:t>
      </w:r>
      <w:r w:rsidRPr="00024145">
        <w:rPr>
          <w:rFonts w:ascii="宋体" w:eastAsia="宋体" w:hAnsi="宋体" w:cs="宋体" w:hint="eastAsia"/>
          <w:sz w:val="24"/>
          <w:szCs w:val="24"/>
          <w:lang w:bidi="bo-CN"/>
        </w:rPr>
        <w:t>然后再安装</w:t>
      </w:r>
      <w:r w:rsidRPr="00024145">
        <w:rPr>
          <w:rFonts w:ascii="Times New Roman" w:eastAsia="Times New Roman" w:hAnsi="Times New Roman" w:cs="Times New Roman"/>
          <w:sz w:val="24"/>
          <w:szCs w:val="24"/>
          <w:lang w:bidi="bo-CN"/>
        </w:rPr>
        <w:t xml:space="preserve"> Python2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w:t>
      </w:r>
    </w:p>
    <w:p w14:paraId="5F23EBB5" w14:textId="1D96F11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AC39418" wp14:editId="3902056D">
            <wp:extent cx="6645910" cy="1434465"/>
            <wp:effectExtent l="0" t="0" r="2540" b="0"/>
            <wp:docPr id="86" name="Picture 86" descr="安装顺序不一样 pip 这种图片应该也就不一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安装顺序不一样 pip 这种图片应该也就不一样"/>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1434465"/>
                    </a:xfrm>
                    <a:prstGeom prst="rect">
                      <a:avLst/>
                    </a:prstGeom>
                    <a:noFill/>
                    <a:ln>
                      <a:noFill/>
                    </a:ln>
                  </pic:spPr>
                </pic:pic>
              </a:graphicData>
            </a:graphic>
          </wp:inline>
        </w:drawing>
      </w:r>
    </w:p>
    <w:p w14:paraId="001664CF"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安装顺序不一样</w:t>
      </w:r>
      <w:r w:rsidRPr="00024145">
        <w:rPr>
          <w:rFonts w:ascii="Times New Roman" w:eastAsia="Times New Roman" w:hAnsi="Times New Roman" w:cs="Times New Roman"/>
          <w:b/>
          <w:bCs/>
          <w:color w:val="525F7F"/>
          <w:sz w:val="24"/>
          <w:szCs w:val="24"/>
          <w:lang w:bidi="bo-CN"/>
        </w:rPr>
        <w:t xml:space="preserve"> pip </w:t>
      </w:r>
      <w:r w:rsidRPr="00024145">
        <w:rPr>
          <w:rFonts w:ascii="宋体" w:eastAsia="宋体" w:hAnsi="宋体" w:cs="宋体" w:hint="eastAsia"/>
          <w:b/>
          <w:bCs/>
          <w:color w:val="525F7F"/>
          <w:sz w:val="24"/>
          <w:szCs w:val="24"/>
          <w:lang w:bidi="bo-CN"/>
        </w:rPr>
        <w:t>这种图片应该也就不一</w:t>
      </w:r>
      <w:r w:rsidRPr="00024145">
        <w:rPr>
          <w:rFonts w:ascii="宋体" w:eastAsia="宋体" w:hAnsi="宋体" w:cs="宋体"/>
          <w:b/>
          <w:bCs/>
          <w:color w:val="525F7F"/>
          <w:sz w:val="24"/>
          <w:szCs w:val="24"/>
          <w:lang w:bidi="bo-CN"/>
        </w:rPr>
        <w:t>样</w:t>
      </w:r>
    </w:p>
    <w:p w14:paraId="76261BC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升级</w:t>
      </w:r>
      <w:r w:rsidRPr="00024145">
        <w:rPr>
          <w:rFonts w:ascii="Times New Roman" w:eastAsia="Times New Roman" w:hAnsi="Times New Roman" w:cs="Times New Roman"/>
          <w:b/>
          <w:bCs/>
          <w:sz w:val="27"/>
          <w:szCs w:val="27"/>
          <w:lang w:bidi="bo-CN"/>
        </w:rPr>
        <w:t>pip</w:t>
      </w:r>
      <w:r w:rsidRPr="00024145">
        <w:rPr>
          <w:rFonts w:ascii="宋体" w:eastAsia="宋体" w:hAnsi="宋体" w:cs="宋体" w:hint="eastAsia"/>
          <w:b/>
          <w:bCs/>
          <w:sz w:val="27"/>
          <w:szCs w:val="27"/>
          <w:lang w:bidi="bo-CN"/>
        </w:rPr>
        <w:t>版</w:t>
      </w:r>
      <w:r w:rsidRPr="00024145">
        <w:rPr>
          <w:rFonts w:ascii="宋体" w:eastAsia="宋体" w:hAnsi="宋体" w:cs="宋体"/>
          <w:b/>
          <w:bCs/>
          <w:sz w:val="27"/>
          <w:szCs w:val="27"/>
          <w:lang w:bidi="bo-CN"/>
        </w:rPr>
        <w:t>本</w:t>
      </w:r>
    </w:p>
    <w:p w14:paraId="2F05C06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pip </w:t>
      </w:r>
      <w:r w:rsidRPr="00024145">
        <w:rPr>
          <w:rFonts w:ascii="宋体" w:eastAsia="宋体" w:hAnsi="宋体" w:cs="宋体" w:hint="eastAsia"/>
          <w:sz w:val="24"/>
          <w:szCs w:val="24"/>
          <w:lang w:bidi="bo-CN"/>
        </w:rPr>
        <w:t>保持最新是一个好习惯，升级方式很简单</w:t>
      </w:r>
      <w:r w:rsidRPr="00024145">
        <w:rPr>
          <w:rFonts w:ascii="宋体" w:eastAsia="宋体" w:hAnsi="宋体" w:cs="宋体"/>
          <w:sz w:val="24"/>
          <w:szCs w:val="24"/>
          <w:lang w:bidi="bo-CN"/>
        </w:rPr>
        <w:t>：</w:t>
      </w:r>
    </w:p>
    <w:p w14:paraId="0AB2D56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9B1D42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升级</w:t>
      </w:r>
      <w:r w:rsidRPr="00024145">
        <w:rPr>
          <w:rFonts w:ascii="Courier New" w:eastAsia="Times New Roman" w:hAnsi="Courier New" w:cs="Courier New"/>
          <w:color w:val="D4D0AB"/>
          <w:sz w:val="27"/>
          <w:szCs w:val="27"/>
          <w:lang w:bidi="bo-CN"/>
        </w:rPr>
        <w:t xml:space="preserve"> pip2 </w:t>
      </w:r>
    </w:p>
    <w:p w14:paraId="06244F5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python2 -m pip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--upgrade pip -i https://pypi.tuna.tsinghua.edu.cn/simple some-package</w:t>
      </w:r>
    </w:p>
    <w:p w14:paraId="3A052D9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3B2403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升级</w:t>
      </w:r>
      <w:r w:rsidRPr="00024145">
        <w:rPr>
          <w:rFonts w:ascii="Courier New" w:eastAsia="Times New Roman" w:hAnsi="Courier New" w:cs="Courier New"/>
          <w:color w:val="D4D0AB"/>
          <w:sz w:val="27"/>
          <w:szCs w:val="27"/>
          <w:lang w:bidi="bo-CN"/>
        </w:rPr>
        <w:t xml:space="preserve"> pip3</w:t>
      </w:r>
    </w:p>
    <w:p w14:paraId="185723D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python -m pip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--upgrade pip -i https://pypi.tuna.tsinghua.edu.cn/simple some-package</w:t>
      </w:r>
    </w:p>
    <w:p w14:paraId="620724F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这两条命令分别升级了</w:t>
      </w:r>
      <w:r w:rsidRPr="00024145">
        <w:rPr>
          <w:rFonts w:eastAsia="Times New Roman" w:cs="Consolas"/>
          <w:color w:val="E96900"/>
          <w:sz w:val="20"/>
          <w:szCs w:val="20"/>
          <w:shd w:val="clear" w:color="auto" w:fill="F8F8F8"/>
          <w:lang w:bidi="bo-CN"/>
        </w:rPr>
        <w:t>pip2</w:t>
      </w:r>
      <w:r w:rsidRPr="00024145">
        <w:rPr>
          <w:rFonts w:ascii="宋体" w:eastAsia="宋体" w:hAnsi="宋体" w:cs="宋体" w:hint="eastAsia"/>
          <w:sz w:val="24"/>
          <w:szCs w:val="24"/>
          <w:lang w:bidi="bo-CN"/>
        </w:rPr>
        <w:t>和</w:t>
      </w:r>
      <w:r w:rsidRPr="00024145">
        <w:rPr>
          <w:rFonts w:eastAsia="Times New Roman" w:cs="Consolas"/>
          <w:color w:val="E96900"/>
          <w:sz w:val="20"/>
          <w:szCs w:val="20"/>
          <w:shd w:val="clear" w:color="auto" w:fill="F8F8F8"/>
          <w:lang w:bidi="bo-CN"/>
        </w:rPr>
        <w:t>pip3</w:t>
      </w:r>
      <w:r w:rsidRPr="00024145">
        <w:rPr>
          <w:rFonts w:ascii="宋体" w:eastAsia="宋体" w:hAnsi="宋体" w:cs="宋体" w:hint="eastAsia"/>
          <w:sz w:val="24"/>
          <w:szCs w:val="24"/>
          <w:lang w:bidi="bo-CN"/>
        </w:rPr>
        <w:t>到最新版。升级完成后你会惊讶的发现你的</w:t>
      </w:r>
      <w:r w:rsidRPr="00024145">
        <w:rPr>
          <w:rFonts w:eastAsia="Times New Roman" w:cs="Consolas"/>
          <w:color w:val="E96900"/>
          <w:sz w:val="20"/>
          <w:szCs w:val="20"/>
          <w:shd w:val="clear" w:color="auto" w:fill="F8F8F8"/>
          <w:lang w:bidi="bo-CN"/>
        </w:rPr>
        <w:t>pip3</w:t>
      </w:r>
      <w:r w:rsidRPr="00024145">
        <w:rPr>
          <w:rFonts w:ascii="宋体" w:eastAsia="宋体" w:hAnsi="宋体" w:cs="宋体" w:hint="eastAsia"/>
          <w:sz w:val="24"/>
          <w:szCs w:val="24"/>
          <w:lang w:bidi="bo-CN"/>
        </w:rPr>
        <w:t>命令不见了？？？然后这个时候就开始吐槽国光了（内心</w:t>
      </w:r>
      <w:r w:rsidRPr="00024145">
        <w:rPr>
          <w:rFonts w:ascii="Times New Roman" w:eastAsia="Times New Roman" w:hAnsi="Times New Roman" w:cs="Times New Roman"/>
          <w:sz w:val="24"/>
          <w:szCs w:val="24"/>
          <w:lang w:bidi="bo-CN"/>
        </w:rPr>
        <w:t>OS</w:t>
      </w:r>
      <w:r w:rsidRPr="00024145">
        <w:rPr>
          <w:rFonts w:ascii="宋体" w:eastAsia="宋体" w:hAnsi="宋体" w:cs="宋体" w:hint="eastAsia"/>
          <w:sz w:val="24"/>
          <w:szCs w:val="24"/>
          <w:lang w:bidi="bo-CN"/>
        </w:rPr>
        <w:t>：国光</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非要强迫症升级</w:t>
      </w:r>
      <w:r w:rsidRPr="00024145">
        <w:rPr>
          <w:rFonts w:ascii="Times New Roman" w:eastAsia="Times New Roman" w:hAnsi="Times New Roman" w:cs="Times New Roman"/>
          <w:sz w:val="24"/>
          <w:szCs w:val="24"/>
          <w:lang w:bidi="bo-CN"/>
        </w:rPr>
        <w:t xml:space="preserve"> pip </w:t>
      </w:r>
      <w:r w:rsidRPr="00024145">
        <w:rPr>
          <w:rFonts w:ascii="宋体" w:eastAsia="宋体" w:hAnsi="宋体" w:cs="宋体" w:hint="eastAsia"/>
          <w:sz w:val="24"/>
          <w:szCs w:val="24"/>
          <w:lang w:bidi="bo-CN"/>
        </w:rPr>
        <w:t>版本，这下好了吧！</w:t>
      </w:r>
      <w:r w:rsidRPr="00024145">
        <w:rPr>
          <w:rFonts w:ascii="宋体" w:eastAsia="宋体" w:hAnsi="宋体" w:cs="宋体"/>
          <w:sz w:val="24"/>
          <w:szCs w:val="24"/>
          <w:lang w:bidi="bo-CN"/>
        </w:rPr>
        <w:t>）</w:t>
      </w:r>
    </w:p>
    <w:p w14:paraId="47219EC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国光：不要慌</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问题不大，我们可以手动查看当前有哪些可执行的</w:t>
      </w:r>
      <w:r w:rsidRPr="00024145">
        <w:rPr>
          <w:rFonts w:ascii="Times New Roman" w:eastAsia="Times New Roman" w:hAnsi="Times New Roman" w:cs="Times New Roman"/>
          <w:sz w:val="24"/>
          <w:szCs w:val="24"/>
          <w:lang w:bidi="bo-CN"/>
        </w:rPr>
        <w:t xml:space="preserve"> pip </w:t>
      </w:r>
      <w:r w:rsidRPr="00024145">
        <w:rPr>
          <w:rFonts w:ascii="宋体" w:eastAsia="宋体" w:hAnsi="宋体" w:cs="宋体" w:hint="eastAsia"/>
          <w:sz w:val="24"/>
          <w:szCs w:val="24"/>
          <w:lang w:bidi="bo-CN"/>
        </w:rPr>
        <w:t>文件，使用如下命令</w:t>
      </w:r>
      <w:r w:rsidRPr="00024145">
        <w:rPr>
          <w:rFonts w:ascii="宋体" w:eastAsia="宋体" w:hAnsi="宋体" w:cs="宋体"/>
          <w:sz w:val="24"/>
          <w:szCs w:val="24"/>
          <w:lang w:bidi="bo-CN"/>
        </w:rPr>
        <w:t>：</w:t>
      </w:r>
    </w:p>
    <w:p w14:paraId="6FD4EE9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6D2F15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ls</w:t>
      </w:r>
      <w:r w:rsidRPr="00024145">
        <w:rPr>
          <w:rFonts w:ascii="Courier New" w:eastAsia="Times New Roman" w:hAnsi="Courier New" w:cs="Courier New"/>
          <w:color w:val="F8F8F2"/>
          <w:sz w:val="27"/>
          <w:szCs w:val="27"/>
          <w:lang w:bidi="bo-CN"/>
        </w:rPr>
        <w:t xml:space="preserve"> /data/data/com.termux/files/usr/bin</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grep</w:t>
      </w:r>
      <w:r w:rsidRPr="00024145">
        <w:rPr>
          <w:rFonts w:ascii="Courier New" w:eastAsia="Times New Roman" w:hAnsi="Courier New" w:cs="Courier New"/>
          <w:color w:val="F8F8F2"/>
          <w:sz w:val="27"/>
          <w:szCs w:val="27"/>
          <w:lang w:bidi="bo-CN"/>
        </w:rPr>
        <w:t xml:space="preserve"> pip</w:t>
      </w:r>
    </w:p>
    <w:p w14:paraId="7580D364" w14:textId="710AC17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3C155E7F" wp14:editId="7A7B8E30">
            <wp:extent cx="6645910" cy="2896235"/>
            <wp:effectExtent l="0" t="0" r="2540" b="0"/>
            <wp:docPr id="85" name="Picture 85" descr="原来我们的pip3变成了pip3.8了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原来我们的pip3变成了pip3.8了啊"/>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2896235"/>
                    </a:xfrm>
                    <a:prstGeom prst="rect">
                      <a:avLst/>
                    </a:prstGeom>
                    <a:noFill/>
                    <a:ln>
                      <a:noFill/>
                    </a:ln>
                  </pic:spPr>
                </pic:pic>
              </a:graphicData>
            </a:graphic>
          </wp:inline>
        </w:drawing>
      </w:r>
    </w:p>
    <w:p w14:paraId="6A3AA627"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原来我们的</w:t>
      </w:r>
      <w:r w:rsidRPr="00024145">
        <w:rPr>
          <w:rFonts w:ascii="Times New Roman" w:eastAsia="Times New Roman" w:hAnsi="Times New Roman" w:cs="Times New Roman"/>
          <w:b/>
          <w:bCs/>
          <w:color w:val="525F7F"/>
          <w:sz w:val="24"/>
          <w:szCs w:val="24"/>
          <w:lang w:bidi="bo-CN"/>
        </w:rPr>
        <w:t>pip3</w:t>
      </w:r>
      <w:r w:rsidRPr="00024145">
        <w:rPr>
          <w:rFonts w:ascii="宋体" w:eastAsia="宋体" w:hAnsi="宋体" w:cs="宋体" w:hint="eastAsia"/>
          <w:b/>
          <w:bCs/>
          <w:color w:val="525F7F"/>
          <w:sz w:val="24"/>
          <w:szCs w:val="24"/>
          <w:lang w:bidi="bo-CN"/>
        </w:rPr>
        <w:t>变成了</w:t>
      </w:r>
      <w:r w:rsidRPr="00024145">
        <w:rPr>
          <w:rFonts w:ascii="Times New Roman" w:eastAsia="Times New Roman" w:hAnsi="Times New Roman" w:cs="Times New Roman"/>
          <w:b/>
          <w:bCs/>
          <w:color w:val="525F7F"/>
          <w:sz w:val="24"/>
          <w:szCs w:val="24"/>
          <w:lang w:bidi="bo-CN"/>
        </w:rPr>
        <w:t>pip3.8</w:t>
      </w:r>
      <w:r w:rsidRPr="00024145">
        <w:rPr>
          <w:rFonts w:ascii="宋体" w:eastAsia="宋体" w:hAnsi="宋体" w:cs="宋体" w:hint="eastAsia"/>
          <w:b/>
          <w:bCs/>
          <w:color w:val="525F7F"/>
          <w:sz w:val="24"/>
          <w:szCs w:val="24"/>
          <w:lang w:bidi="bo-CN"/>
        </w:rPr>
        <w:t>了</w:t>
      </w:r>
      <w:r w:rsidRPr="00024145">
        <w:rPr>
          <w:rFonts w:ascii="宋体" w:eastAsia="宋体" w:hAnsi="宋体" w:cs="宋体"/>
          <w:b/>
          <w:bCs/>
          <w:color w:val="525F7F"/>
          <w:sz w:val="24"/>
          <w:szCs w:val="24"/>
          <w:lang w:bidi="bo-CN"/>
        </w:rPr>
        <w:t>啊</w:t>
      </w:r>
    </w:p>
    <w:p w14:paraId="670505B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接下来分别查看对应</w:t>
      </w:r>
      <w:r w:rsidRPr="00024145">
        <w:rPr>
          <w:rFonts w:ascii="Times New Roman" w:eastAsia="Times New Roman" w:hAnsi="Times New Roman" w:cs="Times New Roman"/>
          <w:sz w:val="24"/>
          <w:szCs w:val="24"/>
          <w:lang w:bidi="bo-CN"/>
        </w:rPr>
        <w:t xml:space="preserve"> pip </w:t>
      </w:r>
      <w:r w:rsidRPr="00024145">
        <w:rPr>
          <w:rFonts w:ascii="宋体" w:eastAsia="宋体" w:hAnsi="宋体" w:cs="宋体" w:hint="eastAsia"/>
          <w:sz w:val="24"/>
          <w:szCs w:val="24"/>
          <w:lang w:bidi="bo-CN"/>
        </w:rPr>
        <w:t>可执行文件的版本</w:t>
      </w:r>
      <w:r w:rsidRPr="00024145">
        <w:rPr>
          <w:rFonts w:ascii="Times New Roman" w:eastAsia="Times New Roman" w:hAnsi="Times New Roman" w:cs="Times New Roman"/>
          <w:sz w:val="24"/>
          <w:szCs w:val="24"/>
          <w:lang w:bidi="bo-CN"/>
        </w:rPr>
        <w:t>:</w:t>
      </w:r>
    </w:p>
    <w:p w14:paraId="46B89492" w14:textId="10C82FF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AD6F8B1" wp14:editId="4B36CFA1">
            <wp:extent cx="6645910" cy="1113790"/>
            <wp:effectExtent l="0" t="0" r="2540" b="0"/>
            <wp:docPr id="84" name="Picture 84" descr="https://image.3001.net/images/20200418/15872208776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3001.net/images/20200418/1587220877620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45910" cy="1113790"/>
                    </a:xfrm>
                    <a:prstGeom prst="rect">
                      <a:avLst/>
                    </a:prstGeom>
                    <a:noFill/>
                    <a:ln>
                      <a:noFill/>
                    </a:ln>
                  </pic:spPr>
                </pic:pic>
              </a:graphicData>
            </a:graphic>
          </wp:inline>
        </w:drawing>
      </w:r>
    </w:p>
    <w:p w14:paraId="3228782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现在全都是最新版的</w:t>
      </w:r>
      <w:r w:rsidRPr="00024145">
        <w:rPr>
          <w:rFonts w:ascii="Times New Roman" w:eastAsia="Times New Roman" w:hAnsi="Times New Roman" w:cs="Times New Roman"/>
          <w:sz w:val="24"/>
          <w:szCs w:val="24"/>
          <w:lang w:bidi="bo-CN"/>
        </w:rPr>
        <w:t xml:space="preserve"> pip </w:t>
      </w:r>
      <w:r w:rsidRPr="00024145">
        <w:rPr>
          <w:rFonts w:ascii="宋体" w:eastAsia="宋体" w:hAnsi="宋体" w:cs="宋体" w:hint="eastAsia"/>
          <w:sz w:val="24"/>
          <w:szCs w:val="24"/>
          <w:lang w:bidi="bo-CN"/>
        </w:rPr>
        <w:t>了</w:t>
      </w:r>
      <w:r w:rsidRPr="00024145">
        <w:rPr>
          <w:rFonts w:ascii="宋体" w:eastAsia="宋体" w:hAnsi="宋体" w:cs="宋体"/>
          <w:sz w:val="24"/>
          <w:szCs w:val="24"/>
          <w:lang w:bidi="bo-CN"/>
        </w:rPr>
        <w:t>哦</w:t>
      </w:r>
    </w:p>
    <w:p w14:paraId="55959B0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iPython</w:t>
      </w:r>
    </w:p>
    <w:p w14:paraId="676A0E5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iPython</w:t>
      </w:r>
      <w:r w:rsidRPr="00024145">
        <w:rPr>
          <w:rFonts w:ascii="宋体" w:eastAsia="宋体" w:hAnsi="宋体" w:cs="宋体" w:hint="eastAsia"/>
          <w:sz w:val="24"/>
          <w:szCs w:val="24"/>
          <w:lang w:bidi="bo-CN"/>
        </w:rPr>
        <w:t>是一个</w:t>
      </w:r>
      <w:r w:rsidRPr="00024145">
        <w:rPr>
          <w:rFonts w:ascii="Times New Roman" w:eastAsia="Times New Roman" w:hAnsi="Times New Roman" w:cs="Times New Roman"/>
          <w:sz w:val="24"/>
          <w:szCs w:val="24"/>
          <w:lang w:bidi="bo-CN"/>
        </w:rPr>
        <w:t xml:space="preserve"> Python </w:t>
      </w:r>
      <w:r w:rsidRPr="00024145">
        <w:rPr>
          <w:rFonts w:ascii="宋体" w:eastAsia="宋体" w:hAnsi="宋体" w:cs="宋体" w:hint="eastAsia"/>
          <w:sz w:val="24"/>
          <w:szCs w:val="24"/>
          <w:lang w:bidi="bo-CN"/>
        </w:rPr>
        <w:t>的增强版本的交互式</w:t>
      </w:r>
      <w:r w:rsidRPr="00024145">
        <w:rPr>
          <w:rFonts w:ascii="Times New Roman" w:eastAsia="Times New Roman" w:hAnsi="Times New Roman" w:cs="Times New Roman"/>
          <w:sz w:val="24"/>
          <w:szCs w:val="24"/>
          <w:lang w:bidi="bo-CN"/>
        </w:rPr>
        <w:t xml:space="preserve"> shell</w:t>
      </w:r>
      <w:r w:rsidRPr="00024145">
        <w:rPr>
          <w:rFonts w:ascii="宋体" w:eastAsia="宋体" w:hAnsi="宋体" w:cs="宋体" w:hint="eastAsia"/>
          <w:sz w:val="24"/>
          <w:szCs w:val="24"/>
          <w:lang w:bidi="bo-CN"/>
        </w:rPr>
        <w:t>，支持变量自动补全，自动缩进，支持</w:t>
      </w:r>
      <w:r w:rsidRPr="00024145">
        <w:rPr>
          <w:rFonts w:ascii="Times New Roman" w:eastAsia="Times New Roman" w:hAnsi="Times New Roman" w:cs="Times New Roman"/>
          <w:sz w:val="24"/>
          <w:szCs w:val="24"/>
          <w:lang w:bidi="bo-CN"/>
        </w:rPr>
        <w:t>shell</w:t>
      </w:r>
      <w:r w:rsidRPr="00024145">
        <w:rPr>
          <w:rFonts w:ascii="宋体" w:eastAsia="宋体" w:hAnsi="宋体" w:cs="宋体" w:hint="eastAsia"/>
          <w:sz w:val="24"/>
          <w:szCs w:val="24"/>
          <w:lang w:bidi="bo-CN"/>
        </w:rPr>
        <w:t>命令等，内置了许多很有用的功能和函数。</w:t>
      </w:r>
      <w:r w:rsidRPr="00024145">
        <w:rPr>
          <w:rFonts w:ascii="Times New Roman" w:eastAsia="Times New Roman" w:hAnsi="Times New Roman" w:cs="Times New Roman"/>
          <w:sz w:val="24"/>
          <w:szCs w:val="24"/>
          <w:lang w:bidi="bo-CN"/>
        </w:rPr>
        <w:t xml:space="preserve">iPython </w:t>
      </w:r>
      <w:r w:rsidRPr="00024145">
        <w:rPr>
          <w:rFonts w:ascii="宋体" w:eastAsia="宋体" w:hAnsi="宋体" w:cs="宋体" w:hint="eastAsia"/>
          <w:sz w:val="24"/>
          <w:szCs w:val="24"/>
          <w:lang w:bidi="bo-CN"/>
        </w:rPr>
        <w:t>可以提高我们的学习效率</w:t>
      </w:r>
      <w:r w:rsidRPr="00024145">
        <w:rPr>
          <w:rFonts w:ascii="宋体" w:eastAsia="宋体" w:hAnsi="宋体" w:cs="宋体"/>
          <w:sz w:val="24"/>
          <w:szCs w:val="24"/>
          <w:lang w:bidi="bo-CN"/>
        </w:rPr>
        <w:t>！</w:t>
      </w:r>
    </w:p>
    <w:p w14:paraId="6AB64BBE"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先安装</w:t>
      </w:r>
      <w:r w:rsidRPr="00024145">
        <w:rPr>
          <w:rFonts w:eastAsia="Times New Roman" w:cs="Consolas"/>
          <w:color w:val="E96900"/>
          <w:sz w:val="20"/>
          <w:szCs w:val="20"/>
          <w:shd w:val="clear" w:color="auto" w:fill="F8F8F8"/>
          <w:lang w:bidi="bo-CN"/>
        </w:rPr>
        <w:t>clang</w:t>
      </w:r>
      <w:r w:rsidRPr="00024145">
        <w:rPr>
          <w:rFonts w:ascii="Times New Roman" w:eastAsia="Times New Roman" w:hAnsi="Times New Roman" w:cs="Times New Roman"/>
          <w:color w:val="666666"/>
          <w:sz w:val="24"/>
          <w:szCs w:val="24"/>
          <w:lang w:bidi="bo-CN"/>
        </w:rPr>
        <w:t>,</w:t>
      </w:r>
      <w:r w:rsidRPr="00024145">
        <w:rPr>
          <w:rFonts w:ascii="宋体" w:eastAsia="宋体" w:hAnsi="宋体" w:cs="宋体" w:hint="eastAsia"/>
          <w:color w:val="666666"/>
          <w:sz w:val="24"/>
          <w:szCs w:val="24"/>
          <w:lang w:bidi="bo-CN"/>
        </w:rPr>
        <w:t>否则直接使用</w:t>
      </w:r>
      <w:r w:rsidRPr="00024145">
        <w:rPr>
          <w:rFonts w:eastAsia="Times New Roman" w:cs="Consolas"/>
          <w:color w:val="E96900"/>
          <w:sz w:val="20"/>
          <w:szCs w:val="20"/>
          <w:shd w:val="clear" w:color="auto" w:fill="F8F8F8"/>
          <w:lang w:bidi="bo-CN"/>
        </w:rPr>
        <w:t>pip</w:t>
      </w:r>
      <w:r w:rsidRPr="00024145">
        <w:rPr>
          <w:rFonts w:ascii="宋体" w:eastAsia="宋体" w:hAnsi="宋体" w:cs="宋体" w:hint="eastAsia"/>
          <w:color w:val="666666"/>
          <w:sz w:val="24"/>
          <w:szCs w:val="24"/>
          <w:lang w:bidi="bo-CN"/>
        </w:rPr>
        <w:t>安装</w:t>
      </w:r>
      <w:r w:rsidRPr="00024145">
        <w:rPr>
          <w:rFonts w:eastAsia="Times New Roman" w:cs="Consolas"/>
          <w:color w:val="E96900"/>
          <w:sz w:val="20"/>
          <w:szCs w:val="20"/>
          <w:shd w:val="clear" w:color="auto" w:fill="F8F8F8"/>
          <w:lang w:bidi="bo-CN"/>
        </w:rPr>
        <w:t>ipython</w:t>
      </w:r>
      <w:r w:rsidRPr="00024145">
        <w:rPr>
          <w:rFonts w:ascii="宋体" w:eastAsia="宋体" w:hAnsi="宋体" w:cs="宋体" w:hint="eastAsia"/>
          <w:color w:val="666666"/>
          <w:sz w:val="24"/>
          <w:szCs w:val="24"/>
          <w:lang w:bidi="bo-CN"/>
        </w:rPr>
        <w:t>会失败报错</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没有安装的话使用</w:t>
      </w:r>
      <w:r w:rsidRPr="00024145">
        <w:rPr>
          <w:rFonts w:ascii="Times New Roman" w:eastAsia="Times New Roman" w:hAnsi="Times New Roman" w:cs="Times New Roman"/>
          <w:color w:val="666666"/>
          <w:sz w:val="24"/>
          <w:szCs w:val="24"/>
          <w:lang w:bidi="bo-CN"/>
        </w:rPr>
        <w:t> </w:t>
      </w:r>
      <w:r w:rsidRPr="00024145">
        <w:rPr>
          <w:rFonts w:eastAsia="Times New Roman" w:cs="Consolas"/>
          <w:color w:val="E96900"/>
          <w:sz w:val="20"/>
          <w:szCs w:val="20"/>
          <w:shd w:val="clear" w:color="auto" w:fill="F8F8F8"/>
          <w:lang w:bidi="bo-CN"/>
        </w:rPr>
        <w:t>pkg install clang</w:t>
      </w:r>
      <w:r w:rsidRPr="00024145">
        <w:rPr>
          <w:rFonts w:ascii="宋体" w:eastAsia="宋体" w:hAnsi="宋体" w:cs="宋体" w:hint="eastAsia"/>
          <w:color w:val="666666"/>
          <w:sz w:val="24"/>
          <w:szCs w:val="24"/>
          <w:lang w:bidi="bo-CN"/>
        </w:rPr>
        <w:t>安</w:t>
      </w:r>
      <w:r w:rsidRPr="00024145">
        <w:rPr>
          <w:rFonts w:ascii="宋体" w:eastAsia="宋体" w:hAnsi="宋体" w:cs="宋体"/>
          <w:color w:val="666666"/>
          <w:sz w:val="24"/>
          <w:szCs w:val="24"/>
          <w:lang w:bidi="bo-CN"/>
        </w:rPr>
        <w:t>装</w:t>
      </w:r>
    </w:p>
    <w:p w14:paraId="6E84B42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40121B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-i </w:t>
      </w:r>
      <w:r w:rsidRPr="00024145">
        <w:rPr>
          <w:rFonts w:ascii="微软雅黑" w:eastAsia="微软雅黑" w:hAnsi="微软雅黑" w:cs="微软雅黑" w:hint="eastAsia"/>
          <w:color w:val="D4D0AB"/>
          <w:sz w:val="27"/>
          <w:szCs w:val="27"/>
          <w:lang w:bidi="bo-CN"/>
        </w:rPr>
        <w:t>手动指定国内清华</w:t>
      </w:r>
      <w:r w:rsidRPr="00024145">
        <w:rPr>
          <w:rFonts w:ascii="Courier New" w:eastAsia="Times New Roman" w:hAnsi="Courier New" w:cs="Courier New"/>
          <w:color w:val="D4D0AB"/>
          <w:sz w:val="27"/>
          <w:szCs w:val="27"/>
          <w:lang w:bidi="bo-CN"/>
        </w:rPr>
        <w:t xml:space="preserve"> pip </w:t>
      </w:r>
      <w:r w:rsidRPr="00024145">
        <w:rPr>
          <w:rFonts w:ascii="微软雅黑" w:eastAsia="微软雅黑" w:hAnsi="微软雅黑" w:cs="微软雅黑" w:hint="eastAsia"/>
          <w:color w:val="D4D0AB"/>
          <w:sz w:val="27"/>
          <w:szCs w:val="27"/>
          <w:lang w:bidi="bo-CN"/>
        </w:rPr>
        <w:t>源</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提高下载速度</w:t>
      </w:r>
    </w:p>
    <w:p w14:paraId="6A77AE5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pip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ipython -i https://pypi.tuna.tsinghua.edu.cn/simple some-package</w:t>
      </w:r>
    </w:p>
    <w:p w14:paraId="0C6739D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pip3.8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ipython -i https://pypi.tuna.tsinghua.edu.cn/simple some-package</w:t>
      </w:r>
    </w:p>
    <w:p w14:paraId="6F237DF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执行完上述命令分别安装好对应版本的</w:t>
      </w:r>
      <w:r w:rsidRPr="00024145">
        <w:rPr>
          <w:rFonts w:eastAsia="Times New Roman" w:cs="Consolas"/>
          <w:color w:val="E96900"/>
          <w:sz w:val="20"/>
          <w:szCs w:val="20"/>
          <w:shd w:val="clear" w:color="auto" w:fill="F8F8F8"/>
          <w:lang w:bidi="bo-CN"/>
        </w:rPr>
        <w:t>iPython</w:t>
      </w:r>
      <w:r w:rsidRPr="00024145">
        <w:rPr>
          <w:rFonts w:ascii="宋体" w:eastAsia="宋体" w:hAnsi="宋体" w:cs="宋体" w:hint="eastAsia"/>
          <w:sz w:val="24"/>
          <w:szCs w:val="24"/>
          <w:lang w:bidi="bo-CN"/>
        </w:rPr>
        <w:t>后，然后分别查看对应版本信息</w:t>
      </w:r>
      <w:r w:rsidRPr="00024145">
        <w:rPr>
          <w:rFonts w:ascii="宋体" w:eastAsia="宋体" w:hAnsi="宋体" w:cs="宋体"/>
          <w:sz w:val="24"/>
          <w:szCs w:val="24"/>
          <w:lang w:bidi="bo-CN"/>
        </w:rPr>
        <w:t>：</w:t>
      </w:r>
    </w:p>
    <w:p w14:paraId="3FA567A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785EDD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ipython2 -V</w:t>
      </w:r>
    </w:p>
    <w:p w14:paraId="78026D8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ipython -V</w:t>
      </w:r>
    </w:p>
    <w:p w14:paraId="1031C49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Jupyter Notebook</w:t>
      </w:r>
    </w:p>
    <w:p w14:paraId="6050A7C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Jupyter Notebook</w:t>
      </w:r>
      <w:r w:rsidRPr="00024145">
        <w:rPr>
          <w:rFonts w:ascii="宋体" w:eastAsia="宋体" w:hAnsi="宋体" w:cs="宋体" w:hint="eastAsia"/>
          <w:sz w:val="24"/>
          <w:szCs w:val="24"/>
          <w:lang w:bidi="bo-CN"/>
        </w:rPr>
        <w:t>（此前被称为</w:t>
      </w:r>
      <w:r w:rsidRPr="00024145">
        <w:rPr>
          <w:rFonts w:ascii="Times New Roman" w:eastAsia="Times New Roman" w:hAnsi="Times New Roman" w:cs="Times New Roman"/>
          <w:sz w:val="24"/>
          <w:szCs w:val="24"/>
          <w:lang w:bidi="bo-CN"/>
        </w:rPr>
        <w:t xml:space="preserve"> iPython notebook</w:t>
      </w:r>
      <w:r w:rsidRPr="00024145">
        <w:rPr>
          <w:rFonts w:ascii="宋体" w:eastAsia="宋体" w:hAnsi="宋体" w:cs="宋体" w:hint="eastAsia"/>
          <w:sz w:val="24"/>
          <w:szCs w:val="24"/>
          <w:lang w:bidi="bo-CN"/>
        </w:rPr>
        <w:t>）可以在</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端提供</w:t>
      </w:r>
      <w:r w:rsidRPr="00024145">
        <w:rPr>
          <w:rFonts w:ascii="Times New Roman" w:eastAsia="Times New Roman" w:hAnsi="Times New Roman" w:cs="Times New Roman"/>
          <w:sz w:val="24"/>
          <w:szCs w:val="24"/>
          <w:lang w:bidi="bo-CN"/>
        </w:rPr>
        <w:t>Python</w:t>
      </w:r>
      <w:r w:rsidRPr="00024145">
        <w:rPr>
          <w:rFonts w:ascii="宋体" w:eastAsia="宋体" w:hAnsi="宋体" w:cs="宋体" w:hint="eastAsia"/>
          <w:sz w:val="24"/>
          <w:szCs w:val="24"/>
          <w:lang w:bidi="bo-CN"/>
        </w:rPr>
        <w:t>交互，虽然和</w:t>
      </w:r>
      <w:r w:rsidRPr="00024145">
        <w:rPr>
          <w:rFonts w:ascii="Times New Roman" w:eastAsia="Times New Roman" w:hAnsi="Times New Roman" w:cs="Times New Roman"/>
          <w:sz w:val="24"/>
          <w:szCs w:val="24"/>
          <w:lang w:bidi="bo-CN"/>
        </w:rPr>
        <w:t>iPython</w:t>
      </w:r>
      <w:r w:rsidRPr="00024145">
        <w:rPr>
          <w:rFonts w:ascii="宋体" w:eastAsia="宋体" w:hAnsi="宋体" w:cs="宋体" w:hint="eastAsia"/>
          <w:sz w:val="24"/>
          <w:szCs w:val="24"/>
          <w:lang w:bidi="bo-CN"/>
        </w:rPr>
        <w:t>共享同一个内核，但是更强大</w:t>
      </w:r>
      <w:r w:rsidRPr="00024145">
        <w:rPr>
          <w:rFonts w:ascii="宋体" w:eastAsia="宋体" w:hAnsi="宋体" w:cs="宋体"/>
          <w:sz w:val="24"/>
          <w:szCs w:val="24"/>
          <w:lang w:bidi="bo-CN"/>
        </w:rPr>
        <w:t>。</w:t>
      </w:r>
    </w:p>
    <w:p w14:paraId="11408676"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lastRenderedPageBreak/>
        <w:t xml:space="preserve">Jupyter notebook </w:t>
      </w:r>
      <w:r w:rsidRPr="00024145">
        <w:rPr>
          <w:rFonts w:ascii="宋体" w:eastAsia="宋体" w:hAnsi="宋体" w:cs="宋体" w:hint="eastAsia"/>
          <w:color w:val="666666"/>
          <w:sz w:val="24"/>
          <w:szCs w:val="24"/>
          <w:lang w:bidi="bo-CN"/>
        </w:rPr>
        <w:t>相关的依赖比较多</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安装起来较为耗时</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国光就只用</w:t>
      </w:r>
      <w:r w:rsidRPr="00024145">
        <w:rPr>
          <w:rFonts w:ascii="Times New Roman" w:eastAsia="Times New Roman" w:hAnsi="Times New Roman" w:cs="Times New Roman"/>
          <w:color w:val="666666"/>
          <w:sz w:val="24"/>
          <w:szCs w:val="24"/>
          <w:lang w:bidi="bo-CN"/>
        </w:rPr>
        <w:t xml:space="preserve"> Python3 </w:t>
      </w:r>
      <w:r w:rsidRPr="00024145">
        <w:rPr>
          <w:rFonts w:ascii="宋体" w:eastAsia="宋体" w:hAnsi="宋体" w:cs="宋体" w:hint="eastAsia"/>
          <w:color w:val="666666"/>
          <w:sz w:val="24"/>
          <w:szCs w:val="24"/>
          <w:lang w:bidi="bo-CN"/>
        </w:rPr>
        <w:t>版本来演示了，另外请务必要使用国内的</w:t>
      </w:r>
      <w:r w:rsidRPr="00024145">
        <w:rPr>
          <w:rFonts w:ascii="Times New Roman" w:eastAsia="Times New Roman" w:hAnsi="Times New Roman" w:cs="Times New Roman"/>
          <w:color w:val="666666"/>
          <w:sz w:val="24"/>
          <w:szCs w:val="24"/>
          <w:lang w:bidi="bo-CN"/>
        </w:rPr>
        <w:t xml:space="preserve"> pip </w:t>
      </w:r>
      <w:r w:rsidRPr="00024145">
        <w:rPr>
          <w:rFonts w:ascii="宋体" w:eastAsia="宋体" w:hAnsi="宋体" w:cs="宋体" w:hint="eastAsia"/>
          <w:color w:val="666666"/>
          <w:sz w:val="24"/>
          <w:szCs w:val="24"/>
          <w:lang w:bidi="bo-CN"/>
        </w:rPr>
        <w:t>源来安</w:t>
      </w:r>
      <w:r w:rsidRPr="00024145">
        <w:rPr>
          <w:rFonts w:ascii="宋体" w:eastAsia="宋体" w:hAnsi="宋体" w:cs="宋体"/>
          <w:color w:val="666666"/>
          <w:sz w:val="24"/>
          <w:szCs w:val="24"/>
          <w:lang w:bidi="bo-CN"/>
        </w:rPr>
        <w:t>装</w:t>
      </w:r>
    </w:p>
    <w:p w14:paraId="73730D3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下面官方建议安装的完整的命令</w:t>
      </w:r>
      <w:r w:rsidRPr="00024145">
        <w:rPr>
          <w:rFonts w:ascii="宋体" w:eastAsia="宋体" w:hAnsi="宋体" w:cs="宋体"/>
          <w:sz w:val="24"/>
          <w:szCs w:val="24"/>
          <w:lang w:bidi="bo-CN"/>
        </w:rPr>
        <w:t>：</w:t>
      </w:r>
    </w:p>
    <w:p w14:paraId="1FCE171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057FA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pkg update</w:t>
      </w:r>
    </w:p>
    <w:p w14:paraId="0A3424C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proot</w:t>
      </w:r>
    </w:p>
    <w:p w14:paraId="0D74B90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termux-chroot</w:t>
      </w:r>
    </w:p>
    <w:p w14:paraId="51EBBC6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apt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clang</w:t>
      </w:r>
    </w:p>
    <w:p w14:paraId="5BA79A5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apt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pkg-config</w:t>
      </w:r>
    </w:p>
    <w:p w14:paraId="47D94DD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apt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python python3-dev </w:t>
      </w:r>
    </w:p>
    <w:p w14:paraId="768C984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apt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libclang libclang-dev</w:t>
      </w:r>
    </w:p>
    <w:p w14:paraId="0ABA03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apt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libzmq libzmq-dev</w:t>
      </w:r>
    </w:p>
    <w:p w14:paraId="1D2BECA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apt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ipython </w:t>
      </w:r>
    </w:p>
    <w:p w14:paraId="392360B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pip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jupyter </w:t>
      </w:r>
    </w:p>
    <w:p w14:paraId="1D43463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如果你一步步跟着本文安装顺序操作的话，发现很多工具我们都安装过了</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国光我真的有先见之明</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，那么直接参考如下命令安装即可</w:t>
      </w:r>
      <w:r w:rsidRPr="00024145">
        <w:rPr>
          <w:rFonts w:ascii="Times New Roman" w:eastAsia="Times New Roman" w:hAnsi="Times New Roman" w:cs="Times New Roman"/>
          <w:sz w:val="24"/>
          <w:szCs w:val="24"/>
          <w:lang w:bidi="bo-CN"/>
        </w:rPr>
        <w:t>:</w:t>
      </w:r>
    </w:p>
    <w:p w14:paraId="38E8B89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2FE5D2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-i </w:t>
      </w:r>
      <w:r w:rsidRPr="00024145">
        <w:rPr>
          <w:rFonts w:ascii="微软雅黑" w:eastAsia="微软雅黑" w:hAnsi="微软雅黑" w:cs="微软雅黑" w:hint="eastAsia"/>
          <w:color w:val="D4D0AB"/>
          <w:sz w:val="27"/>
          <w:szCs w:val="27"/>
          <w:lang w:bidi="bo-CN"/>
        </w:rPr>
        <w:t>手动指定国内中清华</w:t>
      </w:r>
      <w:r w:rsidRPr="00024145">
        <w:rPr>
          <w:rFonts w:ascii="Courier New" w:eastAsia="Times New Roman" w:hAnsi="Courier New" w:cs="Courier New"/>
          <w:color w:val="D4D0AB"/>
          <w:sz w:val="27"/>
          <w:szCs w:val="27"/>
          <w:lang w:bidi="bo-CN"/>
        </w:rPr>
        <w:t xml:space="preserve"> pip </w:t>
      </w:r>
      <w:r w:rsidRPr="00024145">
        <w:rPr>
          <w:rFonts w:ascii="微软雅黑" w:eastAsia="微软雅黑" w:hAnsi="微软雅黑" w:cs="微软雅黑" w:hint="eastAsia"/>
          <w:color w:val="D4D0AB"/>
          <w:sz w:val="27"/>
          <w:szCs w:val="27"/>
          <w:lang w:bidi="bo-CN"/>
        </w:rPr>
        <w:t>源</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提高下载速度</w:t>
      </w:r>
    </w:p>
    <w:p w14:paraId="0349B63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更新是个好习惯</w:t>
      </w:r>
    </w:p>
    <w:p w14:paraId="3DE0CD5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pkg update</w:t>
      </w:r>
    </w:p>
    <w:p w14:paraId="7431C57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34714E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切换模拟的</w:t>
      </w:r>
      <w:r w:rsidRPr="00024145">
        <w:rPr>
          <w:rFonts w:ascii="Courier New" w:eastAsia="Times New Roman" w:hAnsi="Courier New" w:cs="Courier New"/>
          <w:color w:val="D4D0AB"/>
          <w:sz w:val="27"/>
          <w:szCs w:val="27"/>
          <w:lang w:bidi="bo-CN"/>
        </w:rPr>
        <w:t xml:space="preserve"> root </w:t>
      </w:r>
      <w:r w:rsidRPr="00024145">
        <w:rPr>
          <w:rFonts w:ascii="微软雅黑" w:eastAsia="微软雅黑" w:hAnsi="微软雅黑" w:cs="微软雅黑" w:hint="eastAsia"/>
          <w:color w:val="D4D0AB"/>
          <w:sz w:val="27"/>
          <w:szCs w:val="27"/>
          <w:lang w:bidi="bo-CN"/>
        </w:rPr>
        <w:t>环境</w:t>
      </w:r>
    </w:p>
    <w:p w14:paraId="79E44B2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termux-chroot</w:t>
      </w:r>
    </w:p>
    <w:p w14:paraId="46238D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CF5776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安装相关依赖</w:t>
      </w:r>
    </w:p>
    <w:p w14:paraId="4FF3487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libclang</w:t>
      </w:r>
    </w:p>
    <w:p w14:paraId="4330F6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87E6E5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 xml:space="preserve"> jupyter</w:t>
      </w:r>
    </w:p>
    <w:p w14:paraId="355BE3E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pip3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jupyter -i https://pypi.tuna.tsinghua.edu.cn/simple some-package</w:t>
      </w:r>
    </w:p>
    <w:p w14:paraId="214429F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F0B5A1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安装完成退出</w:t>
      </w:r>
      <w:r w:rsidRPr="00024145">
        <w:rPr>
          <w:rFonts w:ascii="Courier New" w:eastAsia="Times New Roman" w:hAnsi="Courier New" w:cs="Courier New"/>
          <w:color w:val="D4D0AB"/>
          <w:sz w:val="27"/>
          <w:szCs w:val="27"/>
          <w:lang w:bidi="bo-CN"/>
        </w:rPr>
        <w:t xml:space="preserve"> chroot</w:t>
      </w:r>
    </w:p>
    <w:p w14:paraId="018B673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exit</w:t>
      </w:r>
    </w:p>
    <w:p w14:paraId="5C037A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C7C927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 xml:space="preserve"> jupyterlab</w:t>
      </w:r>
    </w:p>
    <w:p w14:paraId="220B05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pip3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jupyterlab -i https://pypi.tuna.tsinghua.edu.cn/simple some-package</w:t>
      </w:r>
    </w:p>
    <w:p w14:paraId="1BDD8F3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安装好之后查看一下版本信息</w:t>
      </w:r>
      <w:r w:rsidRPr="00024145">
        <w:rPr>
          <w:rFonts w:ascii="宋体" w:eastAsia="宋体" w:hAnsi="宋体" w:cs="宋体"/>
          <w:sz w:val="24"/>
          <w:szCs w:val="24"/>
          <w:lang w:bidi="bo-CN"/>
        </w:rPr>
        <w:t>：</w:t>
      </w:r>
    </w:p>
    <w:p w14:paraId="1DCBAA1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948F2E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jupyter --version</w:t>
      </w:r>
    </w:p>
    <w:p w14:paraId="6E9C14E8" w14:textId="6C357781"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40F6DE0" wp14:editId="1BAA3810">
            <wp:extent cx="6645910" cy="4493260"/>
            <wp:effectExtent l="0" t="0" r="2540" b="2540"/>
            <wp:docPr id="83" name="Picture 83" descr="所有插件均安装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所有插件均安装完成"/>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4493260"/>
                    </a:xfrm>
                    <a:prstGeom prst="rect">
                      <a:avLst/>
                    </a:prstGeom>
                    <a:noFill/>
                    <a:ln>
                      <a:noFill/>
                    </a:ln>
                  </pic:spPr>
                </pic:pic>
              </a:graphicData>
            </a:graphic>
          </wp:inline>
        </w:drawing>
      </w:r>
    </w:p>
    <w:p w14:paraId="74DB0BED"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所有插件均安装完</w:t>
      </w:r>
      <w:r w:rsidRPr="00024145">
        <w:rPr>
          <w:rFonts w:ascii="宋体" w:eastAsia="宋体" w:hAnsi="宋体" w:cs="宋体"/>
          <w:b/>
          <w:bCs/>
          <w:color w:val="525F7F"/>
          <w:sz w:val="24"/>
          <w:szCs w:val="24"/>
          <w:lang w:bidi="bo-CN"/>
        </w:rPr>
        <w:t>成</w:t>
      </w:r>
    </w:p>
    <w:p w14:paraId="126588D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Jupyter Notebook </w:t>
      </w:r>
      <w:r w:rsidRPr="00024145">
        <w:rPr>
          <w:rFonts w:ascii="宋体" w:eastAsia="宋体" w:hAnsi="宋体" w:cs="宋体" w:hint="eastAsia"/>
          <w:sz w:val="24"/>
          <w:szCs w:val="24"/>
          <w:lang w:bidi="bo-CN"/>
        </w:rPr>
        <w:t>就安装好了，这个比较强大更详细的教程大家可以自行去谷歌或者百度一下，国光这里只演示基本的功能</w:t>
      </w:r>
      <w:r w:rsidRPr="00024145">
        <w:rPr>
          <w:rFonts w:ascii="宋体" w:eastAsia="宋体" w:hAnsi="宋体" w:cs="宋体"/>
          <w:sz w:val="24"/>
          <w:szCs w:val="24"/>
          <w:lang w:bidi="bo-CN"/>
        </w:rPr>
        <w:t>。</w:t>
      </w:r>
    </w:p>
    <w:p w14:paraId="5C3FA92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先启动</w:t>
      </w:r>
      <w:r w:rsidRPr="00024145">
        <w:rPr>
          <w:rFonts w:ascii="Times New Roman" w:eastAsia="Times New Roman" w:hAnsi="Times New Roman" w:cs="Times New Roman"/>
          <w:sz w:val="24"/>
          <w:szCs w:val="24"/>
          <w:lang w:bidi="bo-CN"/>
        </w:rPr>
        <w:t xml:space="preserve"> notebook</w:t>
      </w:r>
    </w:p>
    <w:p w14:paraId="1148F91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7898D0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jupyter notebook</w:t>
      </w:r>
    </w:p>
    <w:p w14:paraId="32F30D1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然后会看到运行的日志，我们复制出</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提示的</w:t>
      </w:r>
      <w:r w:rsidRPr="00024145">
        <w:rPr>
          <w:rFonts w:ascii="Times New Roman" w:eastAsia="Times New Roman" w:hAnsi="Times New Roman" w:cs="Times New Roman"/>
          <w:sz w:val="24"/>
          <w:szCs w:val="24"/>
          <w:lang w:bidi="bo-CN"/>
        </w:rPr>
        <w:t>URL</w:t>
      </w:r>
      <w:r w:rsidRPr="00024145">
        <w:rPr>
          <w:rFonts w:ascii="宋体" w:eastAsia="宋体" w:hAnsi="宋体" w:cs="宋体"/>
          <w:sz w:val="24"/>
          <w:szCs w:val="24"/>
          <w:lang w:bidi="bo-CN"/>
        </w:rPr>
        <w:t>：</w:t>
      </w:r>
    </w:p>
    <w:p w14:paraId="31493DBD" w14:textId="4A2E474C"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EF70078" wp14:editId="7E3173A4">
            <wp:extent cx="6645910" cy="3865245"/>
            <wp:effectExtent l="0" t="0" r="2540" b="1905"/>
            <wp:docPr id="82" name="Picture 82" descr="https://image.3001.net/images/20200419/1587258938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3001.net/images/20200419/1587258938367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3865245"/>
                    </a:xfrm>
                    <a:prstGeom prst="rect">
                      <a:avLst/>
                    </a:prstGeom>
                    <a:noFill/>
                    <a:ln>
                      <a:noFill/>
                    </a:ln>
                  </pic:spPr>
                </pic:pic>
              </a:graphicData>
            </a:graphic>
          </wp:inline>
        </w:drawing>
      </w:r>
    </w:p>
    <w:p w14:paraId="61D2391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复制出的这个</w:t>
      </w:r>
      <w:r w:rsidRPr="00024145">
        <w:rPr>
          <w:rFonts w:ascii="Times New Roman" w:eastAsia="Times New Roman" w:hAnsi="Times New Roman" w:cs="Times New Roman"/>
          <w:sz w:val="24"/>
          <w:szCs w:val="24"/>
          <w:lang w:bidi="bo-CN"/>
        </w:rPr>
        <w:t xml:space="preserve"> URL </w:t>
      </w:r>
      <w:r w:rsidRPr="00024145">
        <w:rPr>
          <w:rFonts w:ascii="宋体" w:eastAsia="宋体" w:hAnsi="宋体" w:cs="宋体" w:hint="eastAsia"/>
          <w:sz w:val="24"/>
          <w:szCs w:val="24"/>
          <w:lang w:bidi="bo-CN"/>
        </w:rPr>
        <w:t>地址</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在浏览器中打开</w:t>
      </w:r>
      <w:r w:rsidRPr="00024145">
        <w:rPr>
          <w:rFonts w:ascii="宋体" w:eastAsia="宋体" w:hAnsi="宋体" w:cs="宋体"/>
          <w:sz w:val="24"/>
          <w:szCs w:val="24"/>
          <w:lang w:bidi="bo-CN"/>
        </w:rPr>
        <w:t>：</w:t>
      </w:r>
    </w:p>
    <w:p w14:paraId="58E5722F" w14:textId="0734A7E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4D9CA1F" wp14:editId="4C5F8315">
            <wp:extent cx="6645910" cy="3039110"/>
            <wp:effectExtent l="0" t="0" r="2540" b="8890"/>
            <wp:docPr id="81" name="Picture 81" descr="https://image.3001.net/images/20200419/1587259062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age.3001.net/images/20200419/1587259062242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3039110"/>
                    </a:xfrm>
                    <a:prstGeom prst="rect">
                      <a:avLst/>
                    </a:prstGeom>
                    <a:noFill/>
                    <a:ln>
                      <a:noFill/>
                    </a:ln>
                  </pic:spPr>
                </pic:pic>
              </a:graphicData>
            </a:graphic>
          </wp:inline>
        </w:drawing>
      </w:r>
    </w:p>
    <w:p w14:paraId="755A69C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可以看到成功运行了，那我们按照图片提示走个形式，输出个</w:t>
      </w:r>
      <w:r w:rsidRPr="00024145">
        <w:rPr>
          <w:rFonts w:ascii="Times New Roman" w:eastAsia="Times New Roman" w:hAnsi="Times New Roman" w:cs="Times New Roman"/>
          <w:sz w:val="24"/>
          <w:szCs w:val="24"/>
          <w:lang w:bidi="bo-CN"/>
        </w:rPr>
        <w:t xml:space="preserve"> Hello World </w:t>
      </w:r>
      <w:r w:rsidRPr="00024145">
        <w:rPr>
          <w:rFonts w:ascii="宋体" w:eastAsia="宋体" w:hAnsi="宋体" w:cs="宋体" w:hint="eastAsia"/>
          <w:sz w:val="24"/>
          <w:szCs w:val="24"/>
          <w:lang w:bidi="bo-CN"/>
        </w:rPr>
        <w:t>就跑路</w:t>
      </w:r>
      <w:r w:rsidRPr="00024145">
        <w:rPr>
          <w:rFonts w:ascii="宋体" w:eastAsia="宋体" w:hAnsi="宋体" w:cs="宋体"/>
          <w:sz w:val="24"/>
          <w:szCs w:val="24"/>
          <w:lang w:bidi="bo-CN"/>
        </w:rPr>
        <w:t>：</w:t>
      </w:r>
    </w:p>
    <w:p w14:paraId="289A2A41" w14:textId="7F87CD1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22BC887" wp14:editId="7F1FBC4D">
            <wp:extent cx="6645910" cy="1692275"/>
            <wp:effectExtent l="0" t="0" r="2540" b="3175"/>
            <wp:docPr id="80" name="Picture 80" descr="https://image.3001.net/images/20200419/15872592274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age.3001.net/images/20200419/15872592274410.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1692275"/>
                    </a:xfrm>
                    <a:prstGeom prst="rect">
                      <a:avLst/>
                    </a:prstGeom>
                    <a:noFill/>
                    <a:ln>
                      <a:noFill/>
                    </a:ln>
                  </pic:spPr>
                </pic:pic>
              </a:graphicData>
            </a:graphic>
          </wp:inline>
        </w:drawing>
      </w:r>
    </w:p>
    <w:p w14:paraId="3D53C36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OK </w:t>
      </w:r>
      <w:r w:rsidRPr="00024145">
        <w:rPr>
          <w:rFonts w:ascii="宋体" w:eastAsia="宋体" w:hAnsi="宋体" w:cs="宋体" w:hint="eastAsia"/>
          <w:sz w:val="24"/>
          <w:szCs w:val="24"/>
          <w:lang w:bidi="bo-CN"/>
        </w:rPr>
        <w:t>运行成功，那么回到</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里面使用组合键</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Ctrl + C</w:t>
      </w:r>
      <w:r w:rsidRPr="00024145">
        <w:rPr>
          <w:rFonts w:ascii="Times New Roman" w:eastAsia="Times New Roman" w:hAnsi="Times New Roman" w:cs="Times New Roman"/>
          <w:sz w:val="24"/>
          <w:szCs w:val="24"/>
          <w:lang w:bidi="bo-CN"/>
        </w:rPr>
        <w:t xml:space="preserve"> -&gt; </w:t>
      </w:r>
      <w:r w:rsidRPr="00024145">
        <w:rPr>
          <w:rFonts w:ascii="宋体" w:eastAsia="宋体" w:hAnsi="宋体" w:cs="宋体" w:hint="eastAsia"/>
          <w:sz w:val="24"/>
          <w:szCs w:val="24"/>
          <w:lang w:bidi="bo-CN"/>
        </w:rPr>
        <w:t>中止当前的</w:t>
      </w:r>
      <w:r w:rsidRPr="00024145">
        <w:rPr>
          <w:rFonts w:ascii="Times New Roman" w:eastAsia="Times New Roman" w:hAnsi="Times New Roman" w:cs="Times New Roman"/>
          <w:sz w:val="24"/>
          <w:szCs w:val="24"/>
          <w:lang w:bidi="bo-CN"/>
        </w:rPr>
        <w:t xml:space="preserve"> Jupyter </w:t>
      </w:r>
      <w:r w:rsidRPr="00024145">
        <w:rPr>
          <w:rFonts w:ascii="宋体" w:eastAsia="宋体" w:hAnsi="宋体" w:cs="宋体" w:hint="eastAsia"/>
          <w:sz w:val="24"/>
          <w:szCs w:val="24"/>
          <w:lang w:bidi="bo-CN"/>
        </w:rPr>
        <w:t>进</w:t>
      </w:r>
      <w:r w:rsidRPr="00024145">
        <w:rPr>
          <w:rFonts w:ascii="宋体" w:eastAsia="宋体" w:hAnsi="宋体" w:cs="宋体"/>
          <w:sz w:val="24"/>
          <w:szCs w:val="24"/>
          <w:lang w:bidi="bo-CN"/>
        </w:rPr>
        <w:t>程</w:t>
      </w:r>
    </w:p>
    <w:p w14:paraId="517CEED5"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lastRenderedPageBreak/>
        <w:t>网站搭</w:t>
      </w:r>
      <w:r w:rsidRPr="00024145">
        <w:rPr>
          <w:rFonts w:ascii="宋体" w:eastAsia="宋体" w:hAnsi="宋体" w:cs="宋体"/>
          <w:b/>
          <w:bCs/>
          <w:kern w:val="36"/>
          <w:sz w:val="48"/>
          <w:szCs w:val="48"/>
          <w:lang w:bidi="bo-CN"/>
        </w:rPr>
        <w:t>建</w:t>
      </w:r>
    </w:p>
    <w:p w14:paraId="40E3511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网站搭建这一块实际上原理是大同小异的，国光这里只写几个网站的安装方法，给大家提供一个思路</w:t>
      </w:r>
      <w:r w:rsidRPr="00024145">
        <w:rPr>
          <w:rFonts w:ascii="宋体" w:eastAsia="宋体" w:hAnsi="宋体" w:cs="宋体"/>
          <w:sz w:val="24"/>
          <w:szCs w:val="24"/>
          <w:lang w:bidi="bo-CN"/>
        </w:rPr>
        <w:t>。</w:t>
      </w:r>
    </w:p>
    <w:p w14:paraId="6BAAFF40"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DVWA</w:t>
      </w:r>
    </w:p>
    <w:p w14:paraId="1A0F2BE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DVWA </w:t>
      </w:r>
      <w:r w:rsidRPr="00024145">
        <w:rPr>
          <w:rFonts w:ascii="宋体" w:eastAsia="宋体" w:hAnsi="宋体" w:cs="宋体" w:hint="eastAsia"/>
          <w:sz w:val="24"/>
          <w:szCs w:val="24"/>
          <w:lang w:bidi="bo-CN"/>
        </w:rPr>
        <w:t>是一个用来搞</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安全从业者入门使用的一个练习靶场，用来学习掌握基本的漏洞原理使用的，如果你对</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安全不感兴趣的话可以直接跳过这一个小节</w:t>
      </w:r>
      <w:r w:rsidRPr="00024145">
        <w:rPr>
          <w:rFonts w:ascii="宋体" w:eastAsia="宋体" w:hAnsi="宋体" w:cs="宋体"/>
          <w:sz w:val="24"/>
          <w:szCs w:val="24"/>
          <w:lang w:bidi="bo-CN"/>
        </w:rPr>
        <w:t>。</w:t>
      </w:r>
    </w:p>
    <w:p w14:paraId="53149EFA"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国光建议</w:t>
      </w:r>
      <w:r w:rsidRPr="00024145">
        <w:rPr>
          <w:rFonts w:ascii="Times New Roman" w:eastAsia="Times New Roman" w:hAnsi="Times New Roman" w:cs="Times New Roman"/>
          <w:color w:val="666666"/>
          <w:sz w:val="24"/>
          <w:szCs w:val="24"/>
          <w:lang w:bidi="bo-CN"/>
        </w:rPr>
        <w:t xml:space="preserve"> DVWA </w:t>
      </w:r>
      <w:r w:rsidRPr="00024145">
        <w:rPr>
          <w:rFonts w:ascii="宋体" w:eastAsia="宋体" w:hAnsi="宋体" w:cs="宋体" w:hint="eastAsia"/>
          <w:color w:val="666666"/>
          <w:sz w:val="24"/>
          <w:szCs w:val="24"/>
          <w:lang w:bidi="bo-CN"/>
        </w:rPr>
        <w:t>练习的时候</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要结合源码去分析漏洞</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不要直接把网上攻击流程走一步就草草了之了</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不看源码的学习</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等于啥都没有</w:t>
      </w:r>
      <w:r w:rsidRPr="00024145">
        <w:rPr>
          <w:rFonts w:ascii="宋体" w:eastAsia="宋体" w:hAnsi="宋体" w:cs="宋体"/>
          <w:color w:val="666666"/>
          <w:sz w:val="24"/>
          <w:szCs w:val="24"/>
          <w:lang w:bidi="bo-CN"/>
        </w:rPr>
        <w:t>学</w:t>
      </w:r>
    </w:p>
    <w:p w14:paraId="5923B708"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环境准</w:t>
      </w:r>
      <w:r w:rsidRPr="00024145">
        <w:rPr>
          <w:rFonts w:ascii="宋体" w:eastAsia="宋体" w:hAnsi="宋体" w:cs="宋体"/>
          <w:b/>
          <w:bCs/>
          <w:sz w:val="27"/>
          <w:szCs w:val="27"/>
          <w:lang w:bidi="bo-CN"/>
        </w:rPr>
        <w:t>备</w:t>
      </w:r>
    </w:p>
    <w:p w14:paraId="4A31A26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w:t>
      </w:r>
      <w:r w:rsidRPr="00024145">
        <w:rPr>
          <w:rFonts w:ascii="Times New Roman" w:eastAsia="Times New Roman" w:hAnsi="Times New Roman" w:cs="Times New Roman"/>
          <w:sz w:val="24"/>
          <w:szCs w:val="24"/>
          <w:lang w:bidi="bo-CN"/>
        </w:rPr>
        <w:t xml:space="preserve"> DVWA </w:t>
      </w:r>
      <w:r w:rsidRPr="00024145">
        <w:rPr>
          <w:rFonts w:ascii="宋体" w:eastAsia="宋体" w:hAnsi="宋体" w:cs="宋体" w:hint="eastAsia"/>
          <w:sz w:val="24"/>
          <w:szCs w:val="24"/>
          <w:lang w:bidi="bo-CN"/>
        </w:rPr>
        <w:t>靶场是</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编写的，所以你需要</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提前配置好</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PHP </w:t>
      </w:r>
      <w:r w:rsidRPr="00024145">
        <w:rPr>
          <w:rFonts w:ascii="宋体" w:eastAsia="宋体" w:hAnsi="宋体" w:cs="宋体" w:hint="eastAsia"/>
          <w:sz w:val="24"/>
          <w:szCs w:val="24"/>
          <w:lang w:bidi="bo-CN"/>
        </w:rPr>
        <w:t>以及</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数据库，关于这方面配置可以参考前面</w:t>
      </w:r>
      <w:r w:rsidRPr="00024145">
        <w:rPr>
          <w:rFonts w:ascii="宋体" w:eastAsia="宋体" w:hAnsi="宋体" w:cs="宋体" w:hint="eastAsia"/>
          <w:b/>
          <w:bCs/>
          <w:sz w:val="24"/>
          <w:szCs w:val="24"/>
          <w:lang w:bidi="bo-CN"/>
        </w:rPr>
        <w:t>开发环境</w:t>
      </w:r>
      <w:r w:rsidRPr="00024145">
        <w:rPr>
          <w:rFonts w:ascii="宋体" w:eastAsia="宋体" w:hAnsi="宋体" w:cs="宋体" w:hint="eastAsia"/>
          <w:sz w:val="24"/>
          <w:szCs w:val="24"/>
          <w:lang w:bidi="bo-CN"/>
        </w:rPr>
        <w:t>下分类的「</w:t>
      </w:r>
      <w:r w:rsidRPr="00024145">
        <w:rPr>
          <w:rFonts w:ascii="Times New Roman" w:eastAsia="Times New Roman" w:hAnsi="Times New Roman" w:cs="Times New Roman"/>
          <w:sz w:val="24"/>
          <w:szCs w:val="24"/>
          <w:lang w:bidi="bo-CN"/>
        </w:rPr>
        <w:t>Nginx</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MariaDB(MySQL)</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解析</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」章</w:t>
      </w:r>
      <w:r w:rsidRPr="00024145">
        <w:rPr>
          <w:rFonts w:ascii="宋体" w:eastAsia="宋体" w:hAnsi="宋体" w:cs="宋体"/>
          <w:sz w:val="24"/>
          <w:szCs w:val="24"/>
          <w:lang w:bidi="bo-CN"/>
        </w:rPr>
        <w:t>节</w:t>
      </w:r>
    </w:p>
    <w:p w14:paraId="6D30CE04"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下载</w:t>
      </w:r>
      <w:r w:rsidRPr="00024145">
        <w:rPr>
          <w:rFonts w:ascii="Times New Roman" w:eastAsia="Times New Roman" w:hAnsi="Times New Roman" w:cs="Times New Roman"/>
          <w:b/>
          <w:bCs/>
          <w:sz w:val="27"/>
          <w:szCs w:val="27"/>
          <w:lang w:bidi="bo-CN"/>
        </w:rPr>
        <w:t xml:space="preserve"> DVWA</w:t>
      </w:r>
    </w:p>
    <w:p w14:paraId="045C65E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7BEA29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https://github.com/ethicalhack3r/DVWA/archive/master.zip</w:t>
      </w:r>
    </w:p>
    <w:p w14:paraId="177059D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如果访问</w:t>
      </w:r>
      <w:r w:rsidRPr="00024145">
        <w:rPr>
          <w:rFonts w:ascii="Times New Roman" w:eastAsia="Times New Roman" w:hAnsi="Times New Roman" w:cs="Times New Roman"/>
          <w:sz w:val="24"/>
          <w:szCs w:val="24"/>
          <w:lang w:bidi="bo-CN"/>
        </w:rPr>
        <w:t xml:space="preserve"> Github </w:t>
      </w:r>
      <w:r w:rsidRPr="00024145">
        <w:rPr>
          <w:rFonts w:ascii="宋体" w:eastAsia="宋体" w:hAnsi="宋体" w:cs="宋体" w:hint="eastAsia"/>
          <w:sz w:val="24"/>
          <w:szCs w:val="24"/>
          <w:lang w:bidi="bo-CN"/>
        </w:rPr>
        <w:t>比较慢的话，可以尝试如下链接</w:t>
      </w:r>
      <w:r w:rsidRPr="00024145">
        <w:rPr>
          <w:rFonts w:ascii="Times New Roman" w:eastAsia="Times New Roman" w:hAnsi="Times New Roman" w:cs="Times New Roman"/>
          <w:sz w:val="24"/>
          <w:szCs w:val="24"/>
          <w:lang w:bidi="bo-CN"/>
        </w:rPr>
        <w:t>:</w:t>
      </w:r>
    </w:p>
    <w:p w14:paraId="4C34596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F57011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https://hub.fastgit.org/ethicalhack3r/DVWA/archive/master.zip</w:t>
      </w:r>
    </w:p>
    <w:p w14:paraId="17D1911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解压到</w:t>
      </w:r>
      <w:r w:rsidRPr="00024145">
        <w:rPr>
          <w:rFonts w:ascii="Times New Roman" w:eastAsia="Times New Roman" w:hAnsi="Times New Roman" w:cs="Times New Roman"/>
          <w:b/>
          <w:bCs/>
          <w:sz w:val="27"/>
          <w:szCs w:val="27"/>
          <w:lang w:bidi="bo-CN"/>
        </w:rPr>
        <w:t xml:space="preserve"> Nginx </w:t>
      </w:r>
      <w:r w:rsidRPr="00024145">
        <w:rPr>
          <w:rFonts w:ascii="宋体" w:eastAsia="宋体" w:hAnsi="宋体" w:cs="宋体" w:hint="eastAsia"/>
          <w:b/>
          <w:bCs/>
          <w:sz w:val="27"/>
          <w:szCs w:val="27"/>
          <w:lang w:bidi="bo-CN"/>
        </w:rPr>
        <w:t>目录</w:t>
      </w:r>
      <w:r w:rsidRPr="00024145">
        <w:rPr>
          <w:rFonts w:ascii="宋体" w:eastAsia="宋体" w:hAnsi="宋体" w:cs="宋体"/>
          <w:b/>
          <w:bCs/>
          <w:sz w:val="27"/>
          <w:szCs w:val="27"/>
          <w:lang w:bidi="bo-CN"/>
        </w:rPr>
        <w:t>下</w:t>
      </w:r>
    </w:p>
    <w:p w14:paraId="5DB71E7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5191E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解压</w:t>
      </w:r>
    </w:p>
    <w:p w14:paraId="3FADB84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unzip master.zip -d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w:t>
      </w:r>
    </w:p>
    <w:p w14:paraId="0683A9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412286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重命名</w:t>
      </w:r>
    </w:p>
    <w:p w14:paraId="47A57C6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w:t>
      </w:r>
    </w:p>
    <w:p w14:paraId="32A1FB4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mv</w:t>
      </w:r>
      <w:r w:rsidRPr="00024145">
        <w:rPr>
          <w:rFonts w:ascii="Courier New" w:eastAsia="Times New Roman" w:hAnsi="Courier New" w:cs="Courier New"/>
          <w:color w:val="F8F8F2"/>
          <w:sz w:val="27"/>
          <w:szCs w:val="27"/>
          <w:lang w:bidi="bo-CN"/>
        </w:rPr>
        <w:t xml:space="preserve"> DVWA-master dvwa</w:t>
      </w:r>
    </w:p>
    <w:p w14:paraId="0B3151F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新建数据</w:t>
      </w:r>
      <w:r w:rsidRPr="00024145">
        <w:rPr>
          <w:rFonts w:ascii="宋体" w:eastAsia="宋体" w:hAnsi="宋体" w:cs="宋体"/>
          <w:b/>
          <w:bCs/>
          <w:sz w:val="27"/>
          <w:szCs w:val="27"/>
          <w:lang w:bidi="bo-CN"/>
        </w:rPr>
        <w:t>库</w:t>
      </w:r>
    </w:p>
    <w:p w14:paraId="7E22710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Sql</w:t>
      </w:r>
    </w:p>
    <w:p w14:paraId="0A5632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mysql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uroot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p</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-e</w:t>
      </w:r>
      <w:r w:rsidRPr="00024145">
        <w:rPr>
          <w:rFonts w:ascii="Courier New" w:eastAsia="Times New Roman" w:hAnsi="Courier New" w:cs="Courier New"/>
          <w:color w:val="ABE338"/>
          <w:sz w:val="27"/>
          <w:szCs w:val="27"/>
          <w:lang w:bidi="bo-CN"/>
        </w:rPr>
        <w:t>"create database dvwa;show databases;"</w:t>
      </w:r>
    </w:p>
    <w:p w14:paraId="27D7157E"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eastAsia="Times New Roman" w:cs="Consolas"/>
          <w:color w:val="E96900"/>
          <w:sz w:val="20"/>
          <w:szCs w:val="20"/>
          <w:shd w:val="clear" w:color="auto" w:fill="F8F8F8"/>
          <w:lang w:bidi="bo-CN"/>
        </w:rPr>
        <w:t>***</w:t>
      </w:r>
      <w:r w:rsidRPr="00024145">
        <w:rPr>
          <w:rFonts w:ascii="Times New Roman" w:eastAsia="Times New Roman" w:hAnsi="Times New Roman" w:cs="Times New Roman"/>
          <w:color w:val="666666"/>
          <w:sz w:val="24"/>
          <w:szCs w:val="24"/>
          <w:lang w:bidi="bo-CN"/>
        </w:rPr>
        <w:t> </w:t>
      </w:r>
      <w:r w:rsidRPr="00024145">
        <w:rPr>
          <w:rFonts w:ascii="宋体" w:eastAsia="宋体" w:hAnsi="宋体" w:cs="宋体" w:hint="eastAsia"/>
          <w:color w:val="666666"/>
          <w:sz w:val="24"/>
          <w:szCs w:val="24"/>
          <w:lang w:bidi="bo-CN"/>
        </w:rPr>
        <w:t>这里是</w:t>
      </w:r>
      <w:r w:rsidRPr="00024145">
        <w:rPr>
          <w:rFonts w:ascii="Times New Roman" w:eastAsia="Times New Roman" w:hAnsi="Times New Roman" w:cs="Times New Roman"/>
          <w:color w:val="666666"/>
          <w:sz w:val="24"/>
          <w:szCs w:val="24"/>
          <w:lang w:bidi="bo-CN"/>
        </w:rPr>
        <w:t>mysql</w:t>
      </w:r>
      <w:r w:rsidRPr="00024145">
        <w:rPr>
          <w:rFonts w:ascii="宋体" w:eastAsia="宋体" w:hAnsi="宋体" w:cs="宋体" w:hint="eastAsia"/>
          <w:color w:val="666666"/>
          <w:sz w:val="24"/>
          <w:szCs w:val="24"/>
          <w:lang w:bidi="bo-CN"/>
        </w:rPr>
        <w:t>的密</w:t>
      </w:r>
      <w:r w:rsidRPr="00024145">
        <w:rPr>
          <w:rFonts w:ascii="宋体" w:eastAsia="宋体" w:hAnsi="宋体" w:cs="宋体"/>
          <w:color w:val="666666"/>
          <w:sz w:val="24"/>
          <w:szCs w:val="24"/>
          <w:lang w:bidi="bo-CN"/>
        </w:rPr>
        <w:t>码</w:t>
      </w:r>
    </w:p>
    <w:p w14:paraId="01605858" w14:textId="068F6FD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4B89E89" wp14:editId="48A89601">
            <wp:extent cx="6645910" cy="1809750"/>
            <wp:effectExtent l="0" t="0" r="2540" b="0"/>
            <wp:docPr id="79" name="Picture 79" descr="https://image.3001.net/images/20200421/15874570678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3001.net/images/20200421/1587457067805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1809750"/>
                    </a:xfrm>
                    <a:prstGeom prst="rect">
                      <a:avLst/>
                    </a:prstGeom>
                    <a:noFill/>
                    <a:ln>
                      <a:noFill/>
                    </a:ln>
                  </pic:spPr>
                </pic:pic>
              </a:graphicData>
            </a:graphic>
          </wp:inline>
        </w:drawing>
      </w:r>
    </w:p>
    <w:p w14:paraId="6829EC1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dvwa</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数据库已经新建成功了</w:t>
      </w:r>
      <w:r w:rsidRPr="00024145">
        <w:rPr>
          <w:rFonts w:ascii="宋体" w:eastAsia="宋体" w:hAnsi="宋体" w:cs="宋体"/>
          <w:sz w:val="24"/>
          <w:szCs w:val="24"/>
          <w:lang w:bidi="bo-CN"/>
        </w:rPr>
        <w:t>。</w:t>
      </w:r>
    </w:p>
    <w:p w14:paraId="2B529961"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编辑</w:t>
      </w:r>
      <w:r w:rsidRPr="00024145">
        <w:rPr>
          <w:rFonts w:ascii="Times New Roman" w:eastAsia="Times New Roman" w:hAnsi="Times New Roman" w:cs="Times New Roman"/>
          <w:b/>
          <w:bCs/>
          <w:sz w:val="27"/>
          <w:szCs w:val="27"/>
          <w:lang w:bidi="bo-CN"/>
        </w:rPr>
        <w:t xml:space="preserve"> DVWA </w:t>
      </w:r>
      <w:r w:rsidRPr="00024145">
        <w:rPr>
          <w:rFonts w:ascii="宋体" w:eastAsia="宋体" w:hAnsi="宋体" w:cs="宋体" w:hint="eastAsia"/>
          <w:b/>
          <w:bCs/>
          <w:sz w:val="27"/>
          <w:szCs w:val="27"/>
          <w:lang w:bidi="bo-CN"/>
        </w:rPr>
        <w:t>配置文</w:t>
      </w:r>
      <w:r w:rsidRPr="00024145">
        <w:rPr>
          <w:rFonts w:ascii="宋体" w:eastAsia="宋体" w:hAnsi="宋体" w:cs="宋体"/>
          <w:b/>
          <w:bCs/>
          <w:sz w:val="27"/>
          <w:szCs w:val="27"/>
          <w:lang w:bidi="bo-CN"/>
        </w:rPr>
        <w:t>件</w:t>
      </w:r>
    </w:p>
    <w:p w14:paraId="1AD2E29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74AEE0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将配置文件</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还原为</w:t>
      </w:r>
      <w:r w:rsidRPr="00024145">
        <w:rPr>
          <w:rFonts w:ascii="Courier New" w:eastAsia="Times New Roman" w:hAnsi="Courier New" w:cs="Courier New"/>
          <w:color w:val="D4D0AB"/>
          <w:sz w:val="27"/>
          <w:szCs w:val="27"/>
          <w:lang w:bidi="bo-CN"/>
        </w:rPr>
        <w:t xml:space="preserve"> PHP </w:t>
      </w:r>
      <w:r w:rsidRPr="00024145">
        <w:rPr>
          <w:rFonts w:ascii="微软雅黑" w:eastAsia="微软雅黑" w:hAnsi="微软雅黑" w:cs="微软雅黑" w:hint="eastAsia"/>
          <w:color w:val="D4D0AB"/>
          <w:sz w:val="27"/>
          <w:szCs w:val="27"/>
          <w:lang w:bidi="bo-CN"/>
        </w:rPr>
        <w:t>后缀</w:t>
      </w:r>
    </w:p>
    <w:p w14:paraId="009B61F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/share/nginx/html/dvwa/config</w:t>
      </w:r>
    </w:p>
    <w:p w14:paraId="6409C9C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mv</w:t>
      </w:r>
      <w:r w:rsidRPr="00024145">
        <w:rPr>
          <w:rFonts w:ascii="Courier New" w:eastAsia="Times New Roman" w:hAnsi="Courier New" w:cs="Courier New"/>
          <w:color w:val="F8F8F2"/>
          <w:sz w:val="27"/>
          <w:szCs w:val="27"/>
          <w:lang w:bidi="bo-CN"/>
        </w:rPr>
        <w:t xml:space="preserve"> config.inc.php.dist config.inc.php</w:t>
      </w:r>
    </w:p>
    <w:p w14:paraId="668F702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27CD58D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编辑配置文件</w:t>
      </w:r>
    </w:p>
    <w:p w14:paraId="0BD5E21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vim </w:t>
      </w:r>
      <w:r w:rsidRPr="00024145">
        <w:rPr>
          <w:rFonts w:ascii="Courier New" w:eastAsia="Times New Roman" w:hAnsi="Courier New" w:cs="Courier New"/>
          <w:color w:val="FFD700"/>
          <w:sz w:val="27"/>
          <w:szCs w:val="27"/>
          <w:lang w:bidi="bo-CN"/>
        </w:rPr>
        <w:t>mv</w:t>
      </w:r>
      <w:r w:rsidRPr="00024145">
        <w:rPr>
          <w:rFonts w:ascii="Courier New" w:eastAsia="Times New Roman" w:hAnsi="Courier New" w:cs="Courier New"/>
          <w:color w:val="F8F8F2"/>
          <w:sz w:val="27"/>
          <w:szCs w:val="27"/>
          <w:lang w:bidi="bo-CN"/>
        </w:rPr>
        <w:t xml:space="preserve"> config.inc.php.dist config.inc.php</w:t>
      </w:r>
    </w:p>
    <w:p w14:paraId="274F1F6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只需要定位找到如下内容</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根据你的实际情况填写就可以了</w:t>
      </w:r>
      <w:r w:rsidRPr="00024145">
        <w:rPr>
          <w:rFonts w:ascii="Times New Roman" w:eastAsia="Times New Roman" w:hAnsi="Times New Roman" w:cs="Times New Roman"/>
          <w:sz w:val="24"/>
          <w:szCs w:val="24"/>
          <w:lang w:bidi="bo-CN"/>
        </w:rPr>
        <w:t>:</w:t>
      </w:r>
    </w:p>
    <w:p w14:paraId="2173F80D" w14:textId="0F17C85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9A6D026" wp14:editId="06308981">
            <wp:extent cx="6645910" cy="1262380"/>
            <wp:effectExtent l="0" t="0" r="2540" b="0"/>
            <wp:docPr id="78" name="Picture 78" descr="https://image.3001.net/images/20200421/15874574737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3001.net/images/20200421/1587457473733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1262380"/>
                    </a:xfrm>
                    <a:prstGeom prst="rect">
                      <a:avLst/>
                    </a:prstGeom>
                    <a:noFill/>
                    <a:ln>
                      <a:noFill/>
                    </a:ln>
                  </pic:spPr>
                </pic:pic>
              </a:graphicData>
            </a:graphic>
          </wp:inline>
        </w:drawing>
      </w:r>
    </w:p>
    <w:p w14:paraId="78FFD174"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初次访问测试网</w:t>
      </w:r>
      <w:r w:rsidRPr="00024145">
        <w:rPr>
          <w:rFonts w:ascii="宋体" w:eastAsia="宋体" w:hAnsi="宋体" w:cs="宋体"/>
          <w:b/>
          <w:bCs/>
          <w:sz w:val="27"/>
          <w:szCs w:val="27"/>
          <w:lang w:bidi="bo-CN"/>
        </w:rPr>
        <w:t>站</w:t>
      </w:r>
    </w:p>
    <w:p w14:paraId="09133AF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按照上述配置好</w:t>
      </w:r>
      <w:r w:rsidRPr="00024145">
        <w:rPr>
          <w:rFonts w:ascii="Times New Roman" w:eastAsia="Times New Roman" w:hAnsi="Times New Roman" w:cs="Times New Roman"/>
          <w:sz w:val="24"/>
          <w:szCs w:val="24"/>
          <w:lang w:bidi="bo-CN"/>
        </w:rPr>
        <w:t xml:space="preserve"> DVWA </w:t>
      </w:r>
      <w:r w:rsidRPr="00024145">
        <w:rPr>
          <w:rFonts w:ascii="宋体" w:eastAsia="宋体" w:hAnsi="宋体" w:cs="宋体" w:hint="eastAsia"/>
          <w:sz w:val="24"/>
          <w:szCs w:val="24"/>
          <w:lang w:bidi="bo-CN"/>
        </w:rPr>
        <w:t>之后，浏览器访问</w:t>
      </w:r>
      <w:r w:rsidRPr="00024145">
        <w:rPr>
          <w:rFonts w:ascii="Times New Roman" w:eastAsia="Times New Roman" w:hAnsi="Times New Roman" w:cs="Times New Roman"/>
          <w:sz w:val="24"/>
          <w:szCs w:val="24"/>
          <w:lang w:bidi="bo-CN"/>
        </w:rPr>
        <w:t>: </w:t>
      </w:r>
      <w:hyperlink r:id="rId93" w:tgtFrame="_blank" w:history="1">
        <w:r w:rsidRPr="00024145">
          <w:rPr>
            <w:rFonts w:ascii="Times New Roman" w:eastAsia="Times New Roman" w:hAnsi="Times New Roman" w:cs="Times New Roman"/>
            <w:color w:val="66A6FF"/>
            <w:sz w:val="24"/>
            <w:szCs w:val="24"/>
            <w:u w:val="single"/>
            <w:lang w:bidi="bo-CN"/>
          </w:rPr>
          <w:t>http://192.168.31.124:8080/dvwa/setup.php</w:t>
        </w:r>
      </w:hyperlink>
    </w:p>
    <w:p w14:paraId="41C9D7E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allow_url_include</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运行</w:t>
      </w:r>
      <w:r w:rsidRPr="00024145">
        <w:rPr>
          <w:rFonts w:ascii="Times New Roman" w:eastAsia="Times New Roman" w:hAnsi="Times New Roman" w:cs="Times New Roman"/>
          <w:sz w:val="24"/>
          <w:szCs w:val="24"/>
          <w:lang w:bidi="bo-CN"/>
        </w:rPr>
        <w:t xml:space="preserve"> URL </w:t>
      </w:r>
      <w:r w:rsidRPr="00024145">
        <w:rPr>
          <w:rFonts w:ascii="宋体" w:eastAsia="宋体" w:hAnsi="宋体" w:cs="宋体" w:hint="eastAsia"/>
          <w:sz w:val="24"/>
          <w:szCs w:val="24"/>
          <w:lang w:bidi="bo-CN"/>
        </w:rPr>
        <w:t>远程包含没有开启，我们得手动开启一下</w:t>
      </w:r>
      <w:r w:rsidRPr="00024145">
        <w:rPr>
          <w:rFonts w:ascii="Times New Roman" w:eastAsia="Times New Roman" w:hAnsi="Times New Roman" w:cs="Times New Roman"/>
          <w:sz w:val="24"/>
          <w:szCs w:val="24"/>
          <w:lang w:bidi="bo-CN"/>
        </w:rPr>
        <w:t>:</w:t>
      </w:r>
    </w:p>
    <w:p w14:paraId="776C2E93" w14:textId="3076C111"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F8C2E9A" wp14:editId="64EE992A">
            <wp:extent cx="6645910" cy="4841875"/>
            <wp:effectExtent l="0" t="0" r="2540" b="0"/>
            <wp:docPr id="77" name="Picture 77" descr="https://image.3001.net/images/20200421/15874587489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age.3001.net/images/20200421/1587458748943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4841875"/>
                    </a:xfrm>
                    <a:prstGeom prst="rect">
                      <a:avLst/>
                    </a:prstGeom>
                    <a:noFill/>
                    <a:ln>
                      <a:noFill/>
                    </a:ln>
                  </pic:spPr>
                </pic:pic>
              </a:graphicData>
            </a:graphic>
          </wp:inline>
        </w:drawing>
      </w:r>
    </w:p>
    <w:p w14:paraId="0C43BB1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实际上正常人是不会去开启这个的，十分危险，但是</w:t>
      </w:r>
      <w:r w:rsidRPr="00024145">
        <w:rPr>
          <w:rFonts w:ascii="Times New Roman" w:eastAsia="Times New Roman" w:hAnsi="Times New Roman" w:cs="Times New Roman"/>
          <w:sz w:val="24"/>
          <w:szCs w:val="24"/>
          <w:lang w:bidi="bo-CN"/>
        </w:rPr>
        <w:t xml:space="preserve"> DVWA </w:t>
      </w:r>
      <w:r w:rsidRPr="00024145">
        <w:rPr>
          <w:rFonts w:ascii="宋体" w:eastAsia="宋体" w:hAnsi="宋体" w:cs="宋体" w:hint="eastAsia"/>
          <w:sz w:val="24"/>
          <w:szCs w:val="24"/>
          <w:lang w:bidi="bo-CN"/>
        </w:rPr>
        <w:t>是一个靶场，有些漏洞实际上就是利用</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配置不当造成的，这样才让新手有攻击下来的信心</w:t>
      </w:r>
      <w:r w:rsidRPr="00024145">
        <w:rPr>
          <w:rFonts w:ascii="宋体" w:eastAsia="宋体" w:hAnsi="宋体" w:cs="宋体"/>
          <w:sz w:val="24"/>
          <w:szCs w:val="24"/>
          <w:lang w:bidi="bo-CN"/>
        </w:rPr>
        <w:t>。</w:t>
      </w:r>
    </w:p>
    <w:p w14:paraId="1D6BF974"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配置</w:t>
      </w:r>
      <w:r w:rsidRPr="00024145">
        <w:rPr>
          <w:rFonts w:ascii="Times New Roman" w:eastAsia="Times New Roman" w:hAnsi="Times New Roman" w:cs="Times New Roman"/>
          <w:b/>
          <w:bCs/>
          <w:sz w:val="27"/>
          <w:szCs w:val="27"/>
          <w:lang w:bidi="bo-CN"/>
        </w:rPr>
        <w:t xml:space="preserve"> php.ini</w:t>
      </w:r>
    </w:p>
    <w:p w14:paraId="524DAA2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下默认是没有</w:t>
      </w:r>
      <w:r w:rsidRPr="00024145">
        <w:rPr>
          <w:rFonts w:ascii="Times New Roman" w:eastAsia="Times New Roman" w:hAnsi="Times New Roman" w:cs="Times New Roman"/>
          <w:sz w:val="24"/>
          <w:szCs w:val="24"/>
          <w:lang w:bidi="bo-CN"/>
        </w:rPr>
        <w:t xml:space="preserve"> php.ini </w:t>
      </w:r>
      <w:r w:rsidRPr="00024145">
        <w:rPr>
          <w:rFonts w:ascii="宋体" w:eastAsia="宋体" w:hAnsi="宋体" w:cs="宋体" w:hint="eastAsia"/>
          <w:sz w:val="24"/>
          <w:szCs w:val="24"/>
          <w:lang w:bidi="bo-CN"/>
        </w:rPr>
        <w:t>文件的，不信我们手动来查找一下</w:t>
      </w:r>
      <w:r w:rsidRPr="00024145">
        <w:rPr>
          <w:rFonts w:ascii="Times New Roman" w:eastAsia="Times New Roman" w:hAnsi="Times New Roman" w:cs="Times New Roman"/>
          <w:sz w:val="24"/>
          <w:szCs w:val="24"/>
          <w:lang w:bidi="bo-CN"/>
        </w:rPr>
        <w:t>:</w:t>
      </w:r>
    </w:p>
    <w:p w14:paraId="0885CAA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FBB2CE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php --ini</w:t>
      </w:r>
    </w:p>
    <w:p w14:paraId="1AB6460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DAA3A0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Configuration File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php.ini</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Path: /data/data/com.termux/files/usr/lib</w:t>
      </w:r>
    </w:p>
    <w:p w14:paraId="668158E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Loaded Configuration File: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none</w:t>
      </w:r>
      <w:r w:rsidRPr="00024145">
        <w:rPr>
          <w:rFonts w:ascii="Courier New" w:eastAsia="Times New Roman" w:hAnsi="Courier New" w:cs="Courier New"/>
          <w:color w:val="FEFEFE"/>
          <w:sz w:val="27"/>
          <w:szCs w:val="27"/>
          <w:lang w:bidi="bo-CN"/>
        </w:rPr>
        <w:t>)</w:t>
      </w:r>
    </w:p>
    <w:p w14:paraId="0B3BF2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Scan </w:t>
      </w:r>
      <w:r w:rsidRPr="00024145">
        <w:rPr>
          <w:rFonts w:ascii="Courier New" w:eastAsia="Times New Roman" w:hAnsi="Courier New" w:cs="Courier New"/>
          <w:color w:val="00E0E0"/>
          <w:sz w:val="27"/>
          <w:szCs w:val="27"/>
          <w:lang w:bidi="bo-CN"/>
        </w:rPr>
        <w:t>for</w:t>
      </w:r>
      <w:r w:rsidRPr="00024145">
        <w:rPr>
          <w:rFonts w:ascii="Courier New" w:eastAsia="Times New Roman" w:hAnsi="Courier New" w:cs="Courier New"/>
          <w:color w:val="F8F8F2"/>
          <w:sz w:val="27"/>
          <w:szCs w:val="27"/>
          <w:lang w:bidi="bo-CN"/>
        </w:rPr>
        <w:t xml:space="preserve"> additional .ini files in: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none</w:t>
      </w:r>
      <w:r w:rsidRPr="00024145">
        <w:rPr>
          <w:rFonts w:ascii="Courier New" w:eastAsia="Times New Roman" w:hAnsi="Courier New" w:cs="Courier New"/>
          <w:color w:val="FEFEFE"/>
          <w:sz w:val="27"/>
          <w:szCs w:val="27"/>
          <w:lang w:bidi="bo-CN"/>
        </w:rPr>
        <w:t>)</w:t>
      </w:r>
    </w:p>
    <w:p w14:paraId="15DAAE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Additional .ini files parsed: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none</w:t>
      </w:r>
      <w:r w:rsidRPr="00024145">
        <w:rPr>
          <w:rFonts w:ascii="Courier New" w:eastAsia="Times New Roman" w:hAnsi="Courier New" w:cs="Courier New"/>
          <w:color w:val="FEFEFE"/>
          <w:sz w:val="27"/>
          <w:szCs w:val="27"/>
          <w:lang w:bidi="bo-CN"/>
        </w:rPr>
        <w:t>)</w:t>
      </w:r>
    </w:p>
    <w:p w14:paraId="01782AA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发现</w:t>
      </w:r>
      <w:r w:rsidRPr="00024145">
        <w:rPr>
          <w:rFonts w:ascii="Times New Roman" w:eastAsia="Times New Roman" w:hAnsi="Times New Roman" w:cs="Times New Roman"/>
          <w:sz w:val="24"/>
          <w:szCs w:val="24"/>
          <w:lang w:bidi="bo-CN"/>
        </w:rPr>
        <w:t xml:space="preserve"> php.ini </w:t>
      </w:r>
      <w:r w:rsidRPr="00024145">
        <w:rPr>
          <w:rFonts w:ascii="宋体" w:eastAsia="宋体" w:hAnsi="宋体" w:cs="宋体" w:hint="eastAsia"/>
          <w:sz w:val="24"/>
          <w:szCs w:val="24"/>
          <w:lang w:bidi="bo-CN"/>
        </w:rPr>
        <w:t>的文件应该存放在</w:t>
      </w:r>
      <w:r w:rsidRPr="00024145">
        <w:rPr>
          <w:rFonts w:ascii="Times New Roman" w:eastAsia="Times New Roman" w:hAnsi="Times New Roman" w:cs="Times New Roman"/>
          <w:sz w:val="24"/>
          <w:szCs w:val="24"/>
          <w:lang w:bidi="bo-CN"/>
        </w:rPr>
        <w:t xml:space="preserve"> /data/data/com.termux/files/usr/lib </w:t>
      </w:r>
      <w:r w:rsidRPr="00024145">
        <w:rPr>
          <w:rFonts w:ascii="宋体" w:eastAsia="宋体" w:hAnsi="宋体" w:cs="宋体" w:hint="eastAsia"/>
          <w:sz w:val="24"/>
          <w:szCs w:val="24"/>
          <w:lang w:bidi="bo-CN"/>
        </w:rPr>
        <w:t>目录下，但是</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没有找到配置文件，所以需要我们手动在这个目录下新建</w:t>
      </w:r>
      <w:r w:rsidRPr="00024145">
        <w:rPr>
          <w:rFonts w:ascii="Times New Roman" w:eastAsia="Times New Roman" w:hAnsi="Times New Roman" w:cs="Times New Roman"/>
          <w:sz w:val="24"/>
          <w:szCs w:val="24"/>
          <w:lang w:bidi="bo-CN"/>
        </w:rPr>
        <w:t xml:space="preserve"> php.ini </w:t>
      </w:r>
      <w:r w:rsidRPr="00024145">
        <w:rPr>
          <w:rFonts w:ascii="宋体" w:eastAsia="宋体" w:hAnsi="宋体" w:cs="宋体" w:hint="eastAsia"/>
          <w:sz w:val="24"/>
          <w:szCs w:val="24"/>
          <w:lang w:bidi="bo-CN"/>
        </w:rPr>
        <w:t>配置文件</w:t>
      </w:r>
      <w:r w:rsidRPr="00024145">
        <w:rPr>
          <w:rFonts w:ascii="Times New Roman" w:eastAsia="Times New Roman" w:hAnsi="Times New Roman" w:cs="Times New Roman"/>
          <w:sz w:val="24"/>
          <w:szCs w:val="24"/>
          <w:lang w:bidi="bo-CN"/>
        </w:rPr>
        <w:t>:</w:t>
      </w:r>
    </w:p>
    <w:p w14:paraId="7A0A17F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0467F3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'allow_url_include = 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/lib/php.ini</w:t>
      </w:r>
    </w:p>
    <w:p w14:paraId="5B8BBC4B"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注意这是一个不安全的配置</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只是为了配合本地的</w:t>
      </w:r>
      <w:r w:rsidRPr="00024145">
        <w:rPr>
          <w:rFonts w:ascii="Times New Roman" w:eastAsia="Times New Roman" w:hAnsi="Times New Roman" w:cs="Times New Roman"/>
          <w:color w:val="666666"/>
          <w:sz w:val="24"/>
          <w:szCs w:val="24"/>
          <w:lang w:bidi="bo-CN"/>
        </w:rPr>
        <w:t xml:space="preserve"> DVWA </w:t>
      </w:r>
      <w:r w:rsidRPr="00024145">
        <w:rPr>
          <w:rFonts w:ascii="宋体" w:eastAsia="宋体" w:hAnsi="宋体" w:cs="宋体" w:hint="eastAsia"/>
          <w:color w:val="666666"/>
          <w:sz w:val="24"/>
          <w:szCs w:val="24"/>
          <w:lang w:bidi="bo-CN"/>
        </w:rPr>
        <w:t>靶场</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做模拟黑客攻击练习使用</w:t>
      </w:r>
      <w:r w:rsidRPr="00024145">
        <w:rPr>
          <w:rFonts w:ascii="宋体" w:eastAsia="宋体" w:hAnsi="宋体" w:cs="宋体"/>
          <w:color w:val="666666"/>
          <w:sz w:val="24"/>
          <w:szCs w:val="24"/>
          <w:lang w:bidi="bo-CN"/>
        </w:rPr>
        <w:t>的</w:t>
      </w:r>
    </w:p>
    <w:p w14:paraId="1AC37C9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配置完成后，自己尝试使用</w:t>
      </w:r>
      <w:r w:rsidRPr="00024145">
        <w:rPr>
          <w:rFonts w:eastAsia="Times New Roman" w:cs="Consolas"/>
          <w:color w:val="E96900"/>
          <w:sz w:val="20"/>
          <w:szCs w:val="20"/>
          <w:shd w:val="clear" w:color="auto" w:fill="F8F8F8"/>
          <w:lang w:bidi="bo-CN"/>
        </w:rPr>
        <w:t>php --ini</w:t>
      </w:r>
      <w:r w:rsidRPr="00024145">
        <w:rPr>
          <w:rFonts w:ascii="宋体" w:eastAsia="宋体" w:hAnsi="宋体" w:cs="宋体" w:hint="eastAsia"/>
          <w:sz w:val="24"/>
          <w:szCs w:val="24"/>
          <w:lang w:bidi="bo-CN"/>
        </w:rPr>
        <w:t>来定位搜索配置文件，会发现</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已经找到了配置文件了</w:t>
      </w:r>
      <w:r w:rsidRPr="00024145">
        <w:rPr>
          <w:rFonts w:ascii="宋体" w:eastAsia="宋体" w:hAnsi="宋体" w:cs="宋体"/>
          <w:sz w:val="24"/>
          <w:szCs w:val="24"/>
          <w:lang w:bidi="bo-CN"/>
        </w:rPr>
        <w:t>。</w:t>
      </w:r>
    </w:p>
    <w:p w14:paraId="588E68B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修改完配置文件后</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得重启</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php-fpm</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服务</w:t>
      </w:r>
      <w:r w:rsidRPr="00024145">
        <w:rPr>
          <w:rFonts w:ascii="Times New Roman" w:eastAsia="Times New Roman" w:hAnsi="Times New Roman" w:cs="Times New Roman"/>
          <w:sz w:val="24"/>
          <w:szCs w:val="24"/>
          <w:lang w:bidi="bo-CN"/>
        </w:rPr>
        <w:t>:</w:t>
      </w:r>
    </w:p>
    <w:p w14:paraId="6A5339F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5E3DF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lastRenderedPageBreak/>
        <w:t xml:space="preserve"># </w:t>
      </w:r>
      <w:r w:rsidRPr="00024145">
        <w:rPr>
          <w:rFonts w:ascii="微软雅黑" w:eastAsia="微软雅黑" w:hAnsi="微软雅黑" w:cs="微软雅黑" w:hint="eastAsia"/>
          <w:color w:val="D4D0AB"/>
          <w:sz w:val="27"/>
          <w:szCs w:val="27"/>
          <w:lang w:bidi="bo-CN"/>
        </w:rPr>
        <w:t>杀掉</w:t>
      </w:r>
      <w:r w:rsidRPr="00024145">
        <w:rPr>
          <w:rFonts w:ascii="Courier New" w:eastAsia="Times New Roman" w:hAnsi="Courier New" w:cs="Courier New"/>
          <w:color w:val="D4D0AB"/>
          <w:sz w:val="27"/>
          <w:szCs w:val="27"/>
          <w:lang w:bidi="bo-CN"/>
        </w:rPr>
        <w:t xml:space="preserve"> php-fpm </w:t>
      </w:r>
      <w:r w:rsidRPr="00024145">
        <w:rPr>
          <w:rFonts w:ascii="微软雅黑" w:eastAsia="微软雅黑" w:hAnsi="微软雅黑" w:cs="微软雅黑" w:hint="eastAsia"/>
          <w:color w:val="D4D0AB"/>
          <w:sz w:val="27"/>
          <w:szCs w:val="27"/>
          <w:lang w:bidi="bo-CN"/>
        </w:rPr>
        <w:t>相关的进程</w:t>
      </w:r>
    </w:p>
    <w:p w14:paraId="6214171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kill</w:t>
      </w:r>
      <w:r w:rsidRPr="00024145">
        <w:rPr>
          <w:rFonts w:ascii="Courier New" w:eastAsia="Times New Roman" w:hAnsi="Courier New" w:cs="Courier New"/>
          <w:color w:val="F8F8F2"/>
          <w:sz w:val="27"/>
          <w:szCs w:val="27"/>
          <w:lang w:bidi="bo-CN"/>
        </w:rPr>
        <w:t xml:space="preserve"> -9 </w:t>
      </w:r>
      <w:r w:rsidRPr="00024145">
        <w:rPr>
          <w:rFonts w:ascii="Courier New" w:eastAsia="Times New Roman" w:hAnsi="Courier New" w:cs="Courier New"/>
          <w:color w:val="00E0E0"/>
          <w:sz w:val="27"/>
          <w:szCs w:val="27"/>
          <w:lang w:bidi="bo-CN"/>
        </w:rPr>
        <w:t>`pgrep fpm`</w:t>
      </w:r>
    </w:p>
    <w:p w14:paraId="37C7B49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366C9E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再次启动</w:t>
      </w:r>
      <w:r w:rsidRPr="00024145">
        <w:rPr>
          <w:rFonts w:ascii="Courier New" w:eastAsia="Times New Roman" w:hAnsi="Courier New" w:cs="Courier New"/>
          <w:color w:val="D4D0AB"/>
          <w:sz w:val="27"/>
          <w:szCs w:val="27"/>
          <w:lang w:bidi="bo-CN"/>
        </w:rPr>
        <w:t xml:space="preserve"> php-fpm</w:t>
      </w:r>
    </w:p>
    <w:p w14:paraId="195CC21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php-fpm</w:t>
      </w:r>
    </w:p>
    <w:p w14:paraId="168DD886"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再次访问测试网</w:t>
      </w:r>
      <w:r w:rsidRPr="00024145">
        <w:rPr>
          <w:rFonts w:ascii="宋体" w:eastAsia="宋体" w:hAnsi="宋体" w:cs="宋体"/>
          <w:b/>
          <w:bCs/>
          <w:sz w:val="27"/>
          <w:szCs w:val="27"/>
          <w:lang w:bidi="bo-CN"/>
        </w:rPr>
        <w:t>站</w:t>
      </w:r>
    </w:p>
    <w:p w14:paraId="5AB8580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浏览器访问</w:t>
      </w:r>
      <w:r w:rsidRPr="00024145">
        <w:rPr>
          <w:rFonts w:ascii="Times New Roman" w:eastAsia="Times New Roman" w:hAnsi="Times New Roman" w:cs="Times New Roman"/>
          <w:sz w:val="24"/>
          <w:szCs w:val="24"/>
          <w:lang w:bidi="bo-CN"/>
        </w:rPr>
        <w:t>: </w:t>
      </w:r>
      <w:hyperlink r:id="rId95" w:tgtFrame="_blank" w:history="1">
        <w:r w:rsidRPr="00024145">
          <w:rPr>
            <w:rFonts w:ascii="Times New Roman" w:eastAsia="Times New Roman" w:hAnsi="Times New Roman" w:cs="Times New Roman"/>
            <w:color w:val="66A6FF"/>
            <w:sz w:val="24"/>
            <w:szCs w:val="24"/>
            <w:u w:val="single"/>
            <w:lang w:bidi="bo-CN"/>
          </w:rPr>
          <w:t>http://192.168.31.124:8080/dvwa/setup.php</w:t>
        </w:r>
      </w:hyperlink>
    </w:p>
    <w:p w14:paraId="6D1706F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可以看到刚刚的配置文件生效了，现在安全检查全部通</w:t>
      </w:r>
      <w:r w:rsidRPr="00024145">
        <w:rPr>
          <w:rFonts w:ascii="宋体" w:eastAsia="宋体" w:hAnsi="宋体" w:cs="宋体"/>
          <w:sz w:val="24"/>
          <w:szCs w:val="24"/>
          <w:lang w:bidi="bo-CN"/>
        </w:rPr>
        <w:t>过</w:t>
      </w:r>
    </w:p>
    <w:p w14:paraId="27726767" w14:textId="1D09B4D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5FE499E4" wp14:editId="633FAE2C">
            <wp:extent cx="6645910" cy="2670175"/>
            <wp:effectExtent l="0" t="0" r="2540" b="0"/>
            <wp:docPr id="76" name="Picture 76" descr="https://image.3001.net/images/20200421/15874597788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3001.net/images/20200421/1587459778839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45910" cy="2670175"/>
                    </a:xfrm>
                    <a:prstGeom prst="rect">
                      <a:avLst/>
                    </a:prstGeom>
                    <a:noFill/>
                    <a:ln>
                      <a:noFill/>
                    </a:ln>
                  </pic:spPr>
                </pic:pic>
              </a:graphicData>
            </a:graphic>
          </wp:inline>
        </w:drawing>
      </w:r>
    </w:p>
    <w:p w14:paraId="6AF5AD1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既然</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安全检查通过的话，那么就直接页面滚动到最下面直接点击</w:t>
      </w:r>
      <w:r w:rsidRPr="00024145">
        <w:rPr>
          <w:rFonts w:ascii="Times New Roman" w:eastAsia="Times New Roman" w:hAnsi="Times New Roman" w:cs="Times New Roman"/>
          <w:sz w:val="24"/>
          <w:szCs w:val="24"/>
          <w:lang w:bidi="bo-CN"/>
        </w:rPr>
        <w:t> </w:t>
      </w:r>
      <w:r w:rsidRPr="00024145">
        <w:rPr>
          <w:rFonts w:ascii="Times New Roman" w:eastAsia="Times New Roman" w:hAnsi="Times New Roman" w:cs="Times New Roman"/>
          <w:b/>
          <w:bCs/>
          <w:sz w:val="24"/>
          <w:szCs w:val="24"/>
          <w:lang w:bidi="bo-CN"/>
        </w:rPr>
        <w:t>Create/Reset Database</w:t>
      </w:r>
      <w:r w:rsidRPr="00024145">
        <w:rPr>
          <w:rFonts w:ascii="宋体" w:eastAsia="宋体" w:hAnsi="宋体" w:cs="宋体" w:hint="eastAsia"/>
          <w:b/>
          <w:bCs/>
          <w:sz w:val="24"/>
          <w:szCs w:val="24"/>
          <w:lang w:bidi="bo-CN"/>
        </w:rPr>
        <w:t>初始化数据库</w:t>
      </w:r>
      <w:r w:rsidRPr="00024145">
        <w:rPr>
          <w:rFonts w:ascii="宋体" w:eastAsia="宋体" w:hAnsi="宋体" w:cs="宋体" w:hint="eastAsia"/>
          <w:sz w:val="24"/>
          <w:szCs w:val="24"/>
          <w:lang w:bidi="bo-CN"/>
        </w:rPr>
        <w:t>按钮即可，初始化成功后会自动跳转到登录界面</w:t>
      </w:r>
      <w:r w:rsidRPr="00024145">
        <w:rPr>
          <w:rFonts w:ascii="宋体" w:eastAsia="宋体" w:hAnsi="宋体" w:cs="宋体"/>
          <w:sz w:val="24"/>
          <w:szCs w:val="24"/>
          <w:lang w:bidi="bo-CN"/>
        </w:rPr>
        <w:t>。</w:t>
      </w:r>
    </w:p>
    <w:p w14:paraId="6DFD2610" w14:textId="77777777" w:rsidR="00024145" w:rsidRPr="00024145" w:rsidRDefault="00024145" w:rsidP="00024145">
      <w:pPr>
        <w:widowControl/>
        <w:shd w:val="clear" w:color="auto" w:fill="FFFFFF"/>
        <w:spacing w:before="3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DVWA </w:t>
      </w:r>
      <w:r w:rsidRPr="00024145">
        <w:rPr>
          <w:rFonts w:ascii="宋体" w:eastAsia="宋体" w:hAnsi="宋体" w:cs="宋体" w:hint="eastAsia"/>
          <w:sz w:val="24"/>
          <w:szCs w:val="24"/>
          <w:lang w:bidi="bo-CN"/>
        </w:rPr>
        <w:t>默认的用户有</w:t>
      </w:r>
      <w:r w:rsidRPr="00024145">
        <w:rPr>
          <w:rFonts w:ascii="Times New Roman" w:eastAsia="Times New Roman" w:hAnsi="Times New Roman" w:cs="Times New Roman"/>
          <w:sz w:val="24"/>
          <w:szCs w:val="24"/>
          <w:lang w:bidi="bo-CN"/>
        </w:rPr>
        <w:t>5</w:t>
      </w:r>
      <w:r w:rsidRPr="00024145">
        <w:rPr>
          <w:rFonts w:ascii="宋体" w:eastAsia="宋体" w:hAnsi="宋体" w:cs="宋体" w:hint="eastAsia"/>
          <w:sz w:val="24"/>
          <w:szCs w:val="24"/>
          <w:lang w:bidi="bo-CN"/>
        </w:rPr>
        <w:t>个，用户名密码如下</w:t>
      </w:r>
      <w:r w:rsidRPr="00024145">
        <w:rPr>
          <w:rFonts w:ascii="宋体" w:eastAsia="宋体" w:hAnsi="宋体" w:cs="宋体"/>
          <w:sz w:val="24"/>
          <w:szCs w:val="24"/>
          <w:lang w:bidi="bo-CN"/>
        </w:rPr>
        <w:t>：</w:t>
      </w:r>
    </w:p>
    <w:tbl>
      <w:tblPr>
        <w:tblW w:w="11820" w:type="dxa"/>
        <w:tblBorders>
          <w:top w:val="single" w:sz="6" w:space="0" w:color="DFE2E5"/>
          <w:left w:val="single" w:sz="6" w:space="0" w:color="DFE2E5"/>
          <w:bottom w:val="single" w:sz="6" w:space="0" w:color="DFE2E5"/>
          <w:right w:val="single" w:sz="6" w:space="0" w:color="DFE2E5"/>
        </w:tblBorders>
        <w:tblCellMar>
          <w:top w:w="180" w:type="dxa"/>
          <w:left w:w="195" w:type="dxa"/>
          <w:bottom w:w="180" w:type="dxa"/>
          <w:right w:w="195" w:type="dxa"/>
        </w:tblCellMar>
        <w:tblLook w:val="04A0" w:firstRow="1" w:lastRow="0" w:firstColumn="1" w:lastColumn="0" w:noHBand="0" w:noVBand="1"/>
      </w:tblPr>
      <w:tblGrid>
        <w:gridCol w:w="5656"/>
        <w:gridCol w:w="6164"/>
      </w:tblGrid>
      <w:tr w:rsidR="00024145" w:rsidRPr="00024145" w14:paraId="07F1F6D0" w14:textId="77777777" w:rsidTr="0002414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23AA1958"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用户名</w:t>
            </w:r>
          </w:p>
        </w:tc>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4F9AFD3D"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密码</w:t>
            </w:r>
          </w:p>
        </w:tc>
      </w:tr>
      <w:tr w:rsidR="00024145" w:rsidRPr="00024145" w14:paraId="1744D963"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68964162"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admin</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675732C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password</w:t>
            </w:r>
          </w:p>
        </w:tc>
      </w:tr>
      <w:tr w:rsidR="00024145" w:rsidRPr="00024145" w14:paraId="733CF7D5"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4754688E"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gordonb</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0C3BF54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abc123</w:t>
            </w:r>
          </w:p>
        </w:tc>
      </w:tr>
      <w:tr w:rsidR="00024145" w:rsidRPr="00024145" w14:paraId="6B9087DB"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04FCA72F"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1337</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6BA672D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charley</w:t>
            </w:r>
          </w:p>
        </w:tc>
      </w:tr>
      <w:tr w:rsidR="00024145" w:rsidRPr="00024145" w14:paraId="3A403B38"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2B8D02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pablo</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7170C51"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letmein</w:t>
            </w:r>
          </w:p>
        </w:tc>
      </w:tr>
      <w:tr w:rsidR="00024145" w:rsidRPr="00024145" w14:paraId="57AE789E"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4D2CAB3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smithy</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45B1F91C"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password</w:t>
            </w:r>
          </w:p>
        </w:tc>
      </w:tr>
    </w:tbl>
    <w:p w14:paraId="5B56303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登录成功的效果图</w:t>
      </w:r>
      <w:r w:rsidRPr="00024145">
        <w:rPr>
          <w:rFonts w:ascii="Times New Roman" w:eastAsia="Times New Roman" w:hAnsi="Times New Roman" w:cs="Times New Roman"/>
          <w:sz w:val="24"/>
          <w:szCs w:val="24"/>
          <w:lang w:bidi="bo-CN"/>
        </w:rPr>
        <w:t>:</w:t>
      </w:r>
    </w:p>
    <w:p w14:paraId="1485BB7A" w14:textId="571C47A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FF0B8C3" wp14:editId="4B4CA9D6">
            <wp:extent cx="6645910" cy="3090545"/>
            <wp:effectExtent l="0" t="0" r="2540" b="0"/>
            <wp:docPr id="75" name="Picture 75" descr="https://image.3001.net/images/20200421/15874601246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3001.net/images/20200421/1587460124606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45910" cy="3090545"/>
                    </a:xfrm>
                    <a:prstGeom prst="rect">
                      <a:avLst/>
                    </a:prstGeom>
                    <a:noFill/>
                    <a:ln>
                      <a:noFill/>
                    </a:ln>
                  </pic:spPr>
                </pic:pic>
              </a:graphicData>
            </a:graphic>
          </wp:inline>
        </w:drawing>
      </w:r>
    </w:p>
    <w:p w14:paraId="697601F2"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Hexo</w:t>
      </w:r>
    </w:p>
    <w:p w14:paraId="6F359DD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Hexo </w:t>
      </w:r>
      <w:r w:rsidRPr="00024145">
        <w:rPr>
          <w:rFonts w:ascii="宋体" w:eastAsia="宋体" w:hAnsi="宋体" w:cs="宋体" w:hint="eastAsia"/>
          <w:sz w:val="24"/>
          <w:szCs w:val="24"/>
          <w:lang w:bidi="bo-CN"/>
        </w:rPr>
        <w:t>是一个用</w:t>
      </w:r>
      <w:r w:rsidRPr="00024145">
        <w:rPr>
          <w:rFonts w:ascii="Times New Roman" w:eastAsia="Times New Roman" w:hAnsi="Times New Roman" w:cs="Times New Roman"/>
          <w:sz w:val="24"/>
          <w:szCs w:val="24"/>
          <w:lang w:bidi="bo-CN"/>
        </w:rPr>
        <w:t xml:space="preserve"> Nodejs </w:t>
      </w:r>
      <w:r w:rsidRPr="00024145">
        <w:rPr>
          <w:rFonts w:ascii="宋体" w:eastAsia="宋体" w:hAnsi="宋体" w:cs="宋体" w:hint="eastAsia"/>
          <w:sz w:val="24"/>
          <w:szCs w:val="24"/>
          <w:lang w:bidi="bo-CN"/>
        </w:rPr>
        <w:t>编写的快速、简洁且高效的博客框架。</w:t>
      </w:r>
      <w:r w:rsidRPr="00024145">
        <w:rPr>
          <w:rFonts w:ascii="Times New Roman" w:eastAsia="Times New Roman" w:hAnsi="Times New Roman" w:cs="Times New Roman"/>
          <w:sz w:val="24"/>
          <w:szCs w:val="24"/>
          <w:lang w:bidi="bo-CN"/>
        </w:rPr>
        <w:t xml:space="preserve">Hexo </w:t>
      </w: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 xml:space="preserve"> Markdown </w:t>
      </w:r>
      <w:r w:rsidRPr="00024145">
        <w:rPr>
          <w:rFonts w:ascii="宋体" w:eastAsia="宋体" w:hAnsi="宋体" w:cs="宋体" w:hint="eastAsia"/>
          <w:sz w:val="24"/>
          <w:szCs w:val="24"/>
          <w:lang w:bidi="bo-CN"/>
        </w:rPr>
        <w:t>解析文章，在几秒内，即可利用靓丽的主题生成静态网页。另外大家看到国光我的博客就是使用</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搭建的哦</w:t>
      </w:r>
      <w:r w:rsidRPr="00024145">
        <w:rPr>
          <w:rFonts w:ascii="宋体" w:eastAsia="宋体" w:hAnsi="宋体" w:cs="宋体"/>
          <w:sz w:val="24"/>
          <w:szCs w:val="24"/>
          <w:lang w:bidi="bo-CN"/>
        </w:rPr>
        <w:t>。</w:t>
      </w:r>
    </w:p>
    <w:p w14:paraId="76F4534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Hexo</w:t>
      </w:r>
    </w:p>
    <w:p w14:paraId="162B006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Hexo </w:t>
      </w:r>
      <w:r w:rsidRPr="00024145">
        <w:rPr>
          <w:rFonts w:ascii="宋体" w:eastAsia="宋体" w:hAnsi="宋体" w:cs="宋体" w:hint="eastAsia"/>
          <w:sz w:val="24"/>
          <w:szCs w:val="24"/>
          <w:lang w:bidi="bo-CN"/>
        </w:rPr>
        <w:t>是用</w:t>
      </w:r>
      <w:r w:rsidRPr="00024145">
        <w:rPr>
          <w:rFonts w:ascii="Times New Roman" w:eastAsia="Times New Roman" w:hAnsi="Times New Roman" w:cs="Times New Roman"/>
          <w:sz w:val="24"/>
          <w:szCs w:val="24"/>
          <w:lang w:bidi="bo-CN"/>
        </w:rPr>
        <w:t xml:space="preserve"> Nodejs </w:t>
      </w:r>
      <w:r w:rsidRPr="00024145">
        <w:rPr>
          <w:rFonts w:ascii="宋体" w:eastAsia="宋体" w:hAnsi="宋体" w:cs="宋体" w:hint="eastAsia"/>
          <w:sz w:val="24"/>
          <w:szCs w:val="24"/>
          <w:lang w:bidi="bo-CN"/>
        </w:rPr>
        <w:t>编写的，所以安装的话得使用</w:t>
      </w:r>
      <w:r w:rsidRPr="00024145">
        <w:rPr>
          <w:rFonts w:ascii="Times New Roman" w:eastAsia="Times New Roman" w:hAnsi="Times New Roman" w:cs="Times New Roman"/>
          <w:sz w:val="24"/>
          <w:szCs w:val="24"/>
          <w:lang w:bidi="bo-CN"/>
        </w:rPr>
        <w:t xml:space="preserve"> npm </w:t>
      </w:r>
      <w:r w:rsidRPr="00024145">
        <w:rPr>
          <w:rFonts w:ascii="宋体" w:eastAsia="宋体" w:hAnsi="宋体" w:cs="宋体" w:hint="eastAsia"/>
          <w:sz w:val="24"/>
          <w:szCs w:val="24"/>
          <w:lang w:bidi="bo-CN"/>
        </w:rPr>
        <w:t>命令来安装</w:t>
      </w:r>
      <w:r w:rsidRPr="00024145">
        <w:rPr>
          <w:rFonts w:ascii="宋体" w:eastAsia="宋体" w:hAnsi="宋体" w:cs="宋体"/>
          <w:sz w:val="24"/>
          <w:szCs w:val="24"/>
          <w:lang w:bidi="bo-CN"/>
        </w:rPr>
        <w:t>：</w:t>
      </w:r>
    </w:p>
    <w:p w14:paraId="0ABAC81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A9A999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npm</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hexo-cli -g</w:t>
      </w:r>
    </w:p>
    <w:p w14:paraId="5803B03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安装完成的话，顺便看一下</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相关的版本信息吧</w:t>
      </w:r>
      <w:r w:rsidRPr="00024145">
        <w:rPr>
          <w:rFonts w:ascii="宋体" w:eastAsia="宋体" w:hAnsi="宋体" w:cs="宋体"/>
          <w:sz w:val="24"/>
          <w:szCs w:val="24"/>
          <w:lang w:bidi="bo-CN"/>
        </w:rPr>
        <w:t>：</w:t>
      </w:r>
    </w:p>
    <w:p w14:paraId="208B1C5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3CA4B6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hexo -v</w:t>
      </w:r>
    </w:p>
    <w:p w14:paraId="52BCAC67"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 xml:space="preserve">Hexo </w:t>
      </w:r>
      <w:r w:rsidRPr="00024145">
        <w:rPr>
          <w:rFonts w:ascii="宋体" w:eastAsia="宋体" w:hAnsi="宋体" w:cs="宋体" w:hint="eastAsia"/>
          <w:b/>
          <w:bCs/>
          <w:sz w:val="27"/>
          <w:szCs w:val="27"/>
          <w:lang w:bidi="bo-CN"/>
        </w:rPr>
        <w:t>基本部</w:t>
      </w:r>
      <w:r w:rsidRPr="00024145">
        <w:rPr>
          <w:rFonts w:ascii="宋体" w:eastAsia="宋体" w:hAnsi="宋体" w:cs="宋体"/>
          <w:b/>
          <w:bCs/>
          <w:sz w:val="27"/>
          <w:szCs w:val="27"/>
          <w:lang w:bidi="bo-CN"/>
        </w:rPr>
        <w:t>署</w:t>
      </w:r>
    </w:p>
    <w:p w14:paraId="2B2EC56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我们建立一个目录，然后到这个目录下初始化</w:t>
      </w:r>
      <w:r w:rsidRPr="00024145">
        <w:rPr>
          <w:rFonts w:ascii="Times New Roman" w:eastAsia="Times New Roman" w:hAnsi="Times New Roman" w:cs="Times New Roman"/>
          <w:sz w:val="24"/>
          <w:szCs w:val="24"/>
          <w:lang w:bidi="bo-CN"/>
        </w:rPr>
        <w:t xml:space="preserve">Hexo </w:t>
      </w:r>
      <w:r w:rsidRPr="00024145">
        <w:rPr>
          <w:rFonts w:ascii="宋体" w:eastAsia="宋体" w:hAnsi="宋体" w:cs="宋体" w:hint="eastAsia"/>
          <w:sz w:val="24"/>
          <w:szCs w:val="24"/>
          <w:lang w:bidi="bo-CN"/>
        </w:rPr>
        <w:t>环</w:t>
      </w:r>
      <w:r w:rsidRPr="00024145">
        <w:rPr>
          <w:rFonts w:ascii="宋体" w:eastAsia="宋体" w:hAnsi="宋体" w:cs="宋体"/>
          <w:sz w:val="24"/>
          <w:szCs w:val="24"/>
          <w:lang w:bidi="bo-CN"/>
        </w:rPr>
        <w:t>境</w:t>
      </w:r>
    </w:p>
    <w:p w14:paraId="3C58066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7F9FB7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手动创建一个目录</w:t>
      </w:r>
    </w:p>
    <w:p w14:paraId="6C31464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mkdir</w:t>
      </w:r>
      <w:r w:rsidRPr="00024145">
        <w:rPr>
          <w:rFonts w:ascii="Courier New" w:eastAsia="Times New Roman" w:hAnsi="Courier New" w:cs="Courier New"/>
          <w:color w:val="F8F8F2"/>
          <w:sz w:val="27"/>
          <w:szCs w:val="27"/>
          <w:lang w:bidi="bo-CN"/>
        </w:rPr>
        <w:t xml:space="preserve"> hexo  </w:t>
      </w:r>
    </w:p>
    <w:p w14:paraId="3962965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162D90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进入目录下并初始化</w:t>
      </w:r>
      <w:r w:rsidRPr="00024145">
        <w:rPr>
          <w:rFonts w:ascii="Courier New" w:eastAsia="Times New Roman" w:hAnsi="Courier New" w:cs="Courier New"/>
          <w:color w:val="D4D0AB"/>
          <w:sz w:val="27"/>
          <w:szCs w:val="27"/>
          <w:lang w:bidi="bo-CN"/>
        </w:rPr>
        <w:t>Hexo</w:t>
      </w:r>
      <w:r w:rsidRPr="00024145">
        <w:rPr>
          <w:rFonts w:ascii="微软雅黑" w:eastAsia="微软雅黑" w:hAnsi="微软雅黑" w:cs="微软雅黑" w:hint="eastAsia"/>
          <w:color w:val="D4D0AB"/>
          <w:sz w:val="27"/>
          <w:szCs w:val="27"/>
          <w:lang w:bidi="bo-CN"/>
        </w:rPr>
        <w:t>环境</w:t>
      </w:r>
    </w:p>
    <w:p w14:paraId="6D204BD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hexo  </w:t>
      </w:r>
    </w:p>
    <w:p w14:paraId="0B0B7D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hexo init  </w:t>
      </w:r>
    </w:p>
    <w:p w14:paraId="52DC9EC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4C5261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w:t>
      </w:r>
      <w:r w:rsidRPr="00024145">
        <w:rPr>
          <w:rFonts w:ascii="微软雅黑" w:eastAsia="微软雅黑" w:hAnsi="微软雅黑" w:cs="微软雅黑" w:hint="eastAsia"/>
          <w:color w:val="D4D0AB"/>
          <w:sz w:val="27"/>
          <w:szCs w:val="27"/>
          <w:lang w:bidi="bo-CN"/>
        </w:rPr>
        <w:t>生成静态文件</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启动</w:t>
      </w:r>
      <w:r w:rsidRPr="00024145">
        <w:rPr>
          <w:rFonts w:ascii="Courier New" w:eastAsia="Times New Roman" w:hAnsi="Courier New" w:cs="Courier New"/>
          <w:color w:val="D4D0AB"/>
          <w:sz w:val="27"/>
          <w:szCs w:val="27"/>
          <w:lang w:bidi="bo-CN"/>
        </w:rPr>
        <w:t>Hexo</w:t>
      </w:r>
    </w:p>
    <w:p w14:paraId="4A5337B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hexo g</w:t>
      </w:r>
    </w:p>
    <w:p w14:paraId="758D4EF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hexo s      </w:t>
      </w:r>
    </w:p>
    <w:p w14:paraId="491AE0EC" w14:textId="7BE9F22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0ECF120" wp14:editId="1C1565AA">
            <wp:extent cx="6645910" cy="4020185"/>
            <wp:effectExtent l="0" t="0" r="2540" b="0"/>
            <wp:docPr id="74" name="Picture 74" descr="https://image.3001.net/images/20180502/1525190441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3001.net/images/20180502/1525190441205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4020185"/>
                    </a:xfrm>
                    <a:prstGeom prst="rect">
                      <a:avLst/>
                    </a:prstGeom>
                    <a:noFill/>
                    <a:ln>
                      <a:noFill/>
                    </a:ln>
                  </pic:spPr>
                </pic:pic>
              </a:graphicData>
            </a:graphic>
          </wp:inline>
        </w:drawing>
      </w:r>
    </w:p>
    <w:p w14:paraId="2733A85C" w14:textId="77777777" w:rsidR="00024145" w:rsidRPr="00024145" w:rsidRDefault="00024145" w:rsidP="00024145">
      <w:pPr>
        <w:widowControl/>
        <w:shd w:val="clear" w:color="auto" w:fill="FFFFFF"/>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br/>
      </w:r>
      <w:r w:rsidRPr="00024145">
        <w:rPr>
          <w:rFonts w:ascii="宋体" w:eastAsia="宋体" w:hAnsi="宋体" w:cs="宋体" w:hint="eastAsia"/>
          <w:sz w:val="24"/>
          <w:szCs w:val="24"/>
          <w:lang w:bidi="bo-CN"/>
        </w:rPr>
        <w:t>然后就跑起来一个最基本的</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博客，关于</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博客的详细教程，建议搭建去参考</w:t>
      </w:r>
      <w:r w:rsidRPr="00024145">
        <w:rPr>
          <w:rFonts w:ascii="Times New Roman" w:eastAsia="Times New Roman" w:hAnsi="Times New Roman" w:cs="Times New Roman"/>
          <w:sz w:val="24"/>
          <w:szCs w:val="24"/>
          <w:lang w:bidi="bo-CN"/>
        </w:rPr>
        <w:t>Hexo</w:t>
      </w:r>
      <w:r w:rsidRPr="00024145">
        <w:rPr>
          <w:rFonts w:ascii="宋体" w:eastAsia="宋体" w:hAnsi="宋体" w:cs="宋体" w:hint="eastAsia"/>
          <w:sz w:val="24"/>
          <w:szCs w:val="24"/>
          <w:lang w:bidi="bo-CN"/>
        </w:rPr>
        <w:t>官方文档，我这里重点在于</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其他的不作过多的叙述</w:t>
      </w:r>
      <w:r w:rsidRPr="00024145">
        <w:rPr>
          <w:rFonts w:ascii="Times New Roman" w:eastAsia="Times New Roman" w:hAnsi="Times New Roman" w:cs="Times New Roman"/>
          <w:sz w:val="24"/>
          <w:szCs w:val="24"/>
          <w:lang w:bidi="bo-CN"/>
        </w:rPr>
        <w:t>.</w:t>
      </w:r>
      <w:r w:rsidRPr="00024145">
        <w:rPr>
          <w:rFonts w:ascii="Times New Roman" w:eastAsia="Times New Roman" w:hAnsi="Times New Roman" w:cs="Times New Roman"/>
          <w:sz w:val="24"/>
          <w:szCs w:val="24"/>
          <w:lang w:bidi="bo-CN"/>
        </w:rPr>
        <w:br/>
      </w:r>
      <w:r w:rsidRPr="00024145">
        <w:rPr>
          <w:rFonts w:ascii="宋体" w:eastAsia="宋体" w:hAnsi="宋体" w:cs="宋体" w:hint="eastAsia"/>
          <w:sz w:val="24"/>
          <w:szCs w:val="24"/>
          <w:lang w:bidi="bo-CN"/>
        </w:rPr>
        <w:t>使用浏览器访问</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http://127.0.0.1:4000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即可看到</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的效果图</w:t>
      </w:r>
      <w:r w:rsidRPr="00024145">
        <w:rPr>
          <w:rFonts w:ascii="宋体" w:eastAsia="宋体" w:hAnsi="宋体" w:cs="宋体"/>
          <w:sz w:val="24"/>
          <w:szCs w:val="24"/>
          <w:lang w:bidi="bo-CN"/>
        </w:rPr>
        <w:t>：</w:t>
      </w:r>
    </w:p>
    <w:p w14:paraId="03CE971C" w14:textId="6DF228B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CEB1BC4" wp14:editId="0A2CA63D">
            <wp:extent cx="6645910" cy="3983990"/>
            <wp:effectExtent l="0" t="0" r="2540" b="0"/>
            <wp:docPr id="73" name="Picture 73" descr="https://image.3001.net/images/20180502/152519050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age.3001.net/images/20180502/152519050158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983990"/>
                    </a:xfrm>
                    <a:prstGeom prst="rect">
                      <a:avLst/>
                    </a:prstGeom>
                    <a:noFill/>
                    <a:ln>
                      <a:noFill/>
                    </a:ln>
                  </pic:spPr>
                </pic:pic>
              </a:graphicData>
            </a:graphic>
          </wp:inline>
        </w:drawing>
      </w:r>
    </w:p>
    <w:p w14:paraId="2787BDC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lastRenderedPageBreak/>
        <w:t xml:space="preserve">Hexo </w:t>
      </w:r>
      <w:r w:rsidRPr="00024145">
        <w:rPr>
          <w:rFonts w:ascii="宋体" w:eastAsia="宋体" w:hAnsi="宋体" w:cs="宋体" w:hint="eastAsia"/>
          <w:b/>
          <w:bCs/>
          <w:sz w:val="27"/>
          <w:szCs w:val="27"/>
          <w:lang w:bidi="bo-CN"/>
        </w:rPr>
        <w:t>部署到</w:t>
      </w:r>
      <w:r w:rsidRPr="00024145">
        <w:rPr>
          <w:rFonts w:ascii="Times New Roman" w:eastAsia="Times New Roman" w:hAnsi="Times New Roman" w:cs="Times New Roman"/>
          <w:b/>
          <w:bCs/>
          <w:sz w:val="27"/>
          <w:szCs w:val="27"/>
          <w:lang w:bidi="bo-CN"/>
        </w:rPr>
        <w:t xml:space="preserve"> Nginx</w:t>
      </w:r>
    </w:p>
    <w:p w14:paraId="1D8936E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Hexo </w:t>
      </w:r>
      <w:r w:rsidRPr="00024145">
        <w:rPr>
          <w:rFonts w:ascii="宋体" w:eastAsia="宋体" w:hAnsi="宋体" w:cs="宋体" w:hint="eastAsia"/>
          <w:sz w:val="24"/>
          <w:szCs w:val="24"/>
          <w:lang w:bidi="bo-CN"/>
        </w:rPr>
        <w:t>是纯静态博客，官方默认把</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搭建在</w:t>
      </w:r>
      <w:r w:rsidRPr="00024145">
        <w:rPr>
          <w:rFonts w:ascii="Times New Roman" w:eastAsia="Times New Roman" w:hAnsi="Times New Roman" w:cs="Times New Roman"/>
          <w:sz w:val="24"/>
          <w:szCs w:val="24"/>
          <w:lang w:bidi="bo-CN"/>
        </w:rPr>
        <w:t xml:space="preserve"> Github Pages </w:t>
      </w:r>
      <w:r w:rsidRPr="00024145">
        <w:rPr>
          <w:rFonts w:ascii="宋体" w:eastAsia="宋体" w:hAnsi="宋体" w:cs="宋体" w:hint="eastAsia"/>
          <w:sz w:val="24"/>
          <w:szCs w:val="24"/>
          <w:lang w:bidi="bo-CN"/>
        </w:rPr>
        <w:t>仅仅是把</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根目录的</w:t>
      </w:r>
      <w:r w:rsidRPr="00024145">
        <w:rPr>
          <w:rFonts w:ascii="Times New Roman" w:eastAsia="Times New Roman" w:hAnsi="Times New Roman" w:cs="Times New Roman"/>
          <w:sz w:val="24"/>
          <w:szCs w:val="24"/>
          <w:lang w:bidi="bo-CN"/>
        </w:rPr>
        <w:t xml:space="preserve"> public </w:t>
      </w:r>
      <w:r w:rsidRPr="00024145">
        <w:rPr>
          <w:rFonts w:ascii="宋体" w:eastAsia="宋体" w:hAnsi="宋体" w:cs="宋体" w:hint="eastAsia"/>
          <w:sz w:val="24"/>
          <w:szCs w:val="24"/>
          <w:lang w:bidi="bo-CN"/>
        </w:rPr>
        <w:t>文件夹即</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生成的纯</w:t>
      </w:r>
      <w:r w:rsidRPr="00024145">
        <w:rPr>
          <w:rFonts w:ascii="Times New Roman" w:eastAsia="Times New Roman" w:hAnsi="Times New Roman" w:cs="Times New Roman"/>
          <w:sz w:val="24"/>
          <w:szCs w:val="24"/>
          <w:lang w:bidi="bo-CN"/>
        </w:rPr>
        <w:t xml:space="preserve"> HTML </w:t>
      </w:r>
      <w:r w:rsidRPr="00024145">
        <w:rPr>
          <w:rFonts w:ascii="宋体" w:eastAsia="宋体" w:hAnsi="宋体" w:cs="宋体" w:hint="eastAsia"/>
          <w:sz w:val="24"/>
          <w:szCs w:val="24"/>
          <w:lang w:bidi="bo-CN"/>
        </w:rPr>
        <w:t>源码部署到上面而已。所以知道这样原理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我们就可以轻而易举地将</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部署到</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下面</w:t>
      </w:r>
      <w:r w:rsidRPr="00024145">
        <w:rPr>
          <w:rFonts w:ascii="宋体" w:eastAsia="宋体" w:hAnsi="宋体" w:cs="宋体"/>
          <w:sz w:val="24"/>
          <w:szCs w:val="24"/>
          <w:lang w:bidi="bo-CN"/>
        </w:rPr>
        <w:t>。</w:t>
      </w:r>
    </w:p>
    <w:p w14:paraId="340BA55E"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生成</w:t>
      </w:r>
      <w:r w:rsidRPr="00024145">
        <w:rPr>
          <w:rFonts w:ascii="Times New Roman" w:eastAsia="Times New Roman" w:hAnsi="Times New Roman" w:cs="Times New Roman"/>
          <w:b/>
          <w:bCs/>
          <w:sz w:val="24"/>
          <w:szCs w:val="24"/>
          <w:lang w:bidi="bo-CN"/>
        </w:rPr>
        <w:t xml:space="preserve"> HTML </w:t>
      </w:r>
      <w:r w:rsidRPr="00024145">
        <w:rPr>
          <w:rFonts w:ascii="宋体" w:eastAsia="宋体" w:hAnsi="宋体" w:cs="宋体" w:hint="eastAsia"/>
          <w:b/>
          <w:bCs/>
          <w:sz w:val="24"/>
          <w:szCs w:val="24"/>
          <w:lang w:bidi="bo-CN"/>
        </w:rPr>
        <w:t>纯静态源</w:t>
      </w:r>
      <w:r w:rsidRPr="00024145">
        <w:rPr>
          <w:rFonts w:ascii="宋体" w:eastAsia="宋体" w:hAnsi="宋体" w:cs="宋体"/>
          <w:b/>
          <w:bCs/>
          <w:sz w:val="24"/>
          <w:szCs w:val="24"/>
          <w:lang w:bidi="bo-CN"/>
        </w:rPr>
        <w:t>码</w:t>
      </w:r>
    </w:p>
    <w:p w14:paraId="3DD3C72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08B683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hexo g</w:t>
      </w:r>
    </w:p>
    <w:p w14:paraId="7F29483C" w14:textId="6BFEA02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294D817" wp14:editId="5E472FB8">
            <wp:extent cx="6645910" cy="623570"/>
            <wp:effectExtent l="0" t="0" r="2540" b="5080"/>
            <wp:docPr id="72" name="Picture 72" descr="https://image.3001.net/images/20200420/15873445427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3001.net/images/20200420/15873445427891.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45910" cy="623570"/>
                    </a:xfrm>
                    <a:prstGeom prst="rect">
                      <a:avLst/>
                    </a:prstGeom>
                    <a:noFill/>
                    <a:ln>
                      <a:noFill/>
                    </a:ln>
                  </pic:spPr>
                </pic:pic>
              </a:graphicData>
            </a:graphic>
          </wp:inline>
        </w:drawing>
      </w:r>
    </w:p>
    <w:p w14:paraId="6DC5329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的根目录下</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已经生成了</w:t>
      </w:r>
      <w:r w:rsidRPr="00024145">
        <w:rPr>
          <w:rFonts w:ascii="Times New Roman" w:eastAsia="Times New Roman" w:hAnsi="Times New Roman" w:cs="Times New Roman"/>
          <w:sz w:val="24"/>
          <w:szCs w:val="24"/>
          <w:lang w:bidi="bo-CN"/>
        </w:rPr>
        <w:t xml:space="preserve"> public </w:t>
      </w:r>
      <w:r w:rsidRPr="00024145">
        <w:rPr>
          <w:rFonts w:ascii="宋体" w:eastAsia="宋体" w:hAnsi="宋体" w:cs="宋体" w:hint="eastAsia"/>
          <w:sz w:val="24"/>
          <w:szCs w:val="24"/>
          <w:lang w:bidi="bo-CN"/>
        </w:rPr>
        <w:t>文件夹</w:t>
      </w:r>
      <w:r w:rsidRPr="00024145">
        <w:rPr>
          <w:rFonts w:ascii="宋体" w:eastAsia="宋体" w:hAnsi="宋体" w:cs="宋体"/>
          <w:sz w:val="24"/>
          <w:szCs w:val="24"/>
          <w:lang w:bidi="bo-CN"/>
        </w:rPr>
        <w:t>了</w:t>
      </w:r>
    </w:p>
    <w:p w14:paraId="4132958F"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拷贝源码搭到</w:t>
      </w:r>
      <w:r w:rsidRPr="00024145">
        <w:rPr>
          <w:rFonts w:ascii="Times New Roman" w:eastAsia="Times New Roman" w:hAnsi="Times New Roman" w:cs="Times New Roman"/>
          <w:b/>
          <w:bCs/>
          <w:sz w:val="24"/>
          <w:szCs w:val="24"/>
          <w:lang w:bidi="bo-CN"/>
        </w:rPr>
        <w:t xml:space="preserve"> Nginx</w:t>
      </w:r>
    </w:p>
    <w:p w14:paraId="4CA06C8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现在我们只需要将</w:t>
      </w:r>
      <w:r w:rsidRPr="00024145">
        <w:rPr>
          <w:rFonts w:ascii="Times New Roman" w:eastAsia="Times New Roman" w:hAnsi="Times New Roman" w:cs="Times New Roman"/>
          <w:sz w:val="24"/>
          <w:szCs w:val="24"/>
          <w:lang w:bidi="bo-CN"/>
        </w:rPr>
        <w:t xml:space="preserve"> public </w:t>
      </w:r>
      <w:r w:rsidRPr="00024145">
        <w:rPr>
          <w:rFonts w:ascii="宋体" w:eastAsia="宋体" w:hAnsi="宋体" w:cs="宋体" w:hint="eastAsia"/>
          <w:sz w:val="24"/>
          <w:szCs w:val="24"/>
          <w:lang w:bidi="bo-CN"/>
        </w:rPr>
        <w:t>的文件夹里面的源码</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全部拷贝到</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的网站根目录下</w:t>
      </w:r>
      <w:r w:rsidRPr="00024145">
        <w:rPr>
          <w:rFonts w:ascii="宋体" w:eastAsia="宋体" w:hAnsi="宋体" w:cs="宋体"/>
          <w:sz w:val="24"/>
          <w:szCs w:val="24"/>
          <w:lang w:bidi="bo-CN"/>
        </w:rPr>
        <w:t>：</w:t>
      </w:r>
    </w:p>
    <w:p w14:paraId="4170989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79AA40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在</w:t>
      </w:r>
      <w:r w:rsidRPr="00024145">
        <w:rPr>
          <w:rFonts w:ascii="Courier New" w:eastAsia="Times New Roman" w:hAnsi="Courier New" w:cs="Courier New"/>
          <w:color w:val="D4D0AB"/>
          <w:sz w:val="27"/>
          <w:szCs w:val="27"/>
          <w:lang w:bidi="bo-CN"/>
        </w:rPr>
        <w:t xml:space="preserve"> nginx </w:t>
      </w:r>
      <w:r w:rsidRPr="00024145">
        <w:rPr>
          <w:rFonts w:ascii="微软雅黑" w:eastAsia="微软雅黑" w:hAnsi="微软雅黑" w:cs="微软雅黑" w:hint="eastAsia"/>
          <w:color w:val="D4D0AB"/>
          <w:sz w:val="27"/>
          <w:szCs w:val="27"/>
          <w:lang w:bidi="bo-CN"/>
        </w:rPr>
        <w:t>根目录下新建</w:t>
      </w:r>
      <w:r w:rsidRPr="00024145">
        <w:rPr>
          <w:rFonts w:ascii="Courier New" w:eastAsia="Times New Roman" w:hAnsi="Courier New" w:cs="Courier New"/>
          <w:color w:val="D4D0AB"/>
          <w:sz w:val="27"/>
          <w:szCs w:val="27"/>
          <w:lang w:bidi="bo-CN"/>
        </w:rPr>
        <w:t xml:space="preserve"> hexo </w:t>
      </w:r>
      <w:r w:rsidRPr="00024145">
        <w:rPr>
          <w:rFonts w:ascii="微软雅黑" w:eastAsia="微软雅黑" w:hAnsi="微软雅黑" w:cs="微软雅黑" w:hint="eastAsia"/>
          <w:color w:val="D4D0AB"/>
          <w:sz w:val="27"/>
          <w:szCs w:val="27"/>
          <w:lang w:bidi="bo-CN"/>
        </w:rPr>
        <w:t>文件夹</w:t>
      </w:r>
    </w:p>
    <w:p w14:paraId="2292C1B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mkdir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/share/nginx/html/hexo</w:t>
      </w:r>
    </w:p>
    <w:p w14:paraId="731D320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21661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拷贝</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源码到</w:t>
      </w:r>
      <w:r w:rsidRPr="00024145">
        <w:rPr>
          <w:rFonts w:ascii="Courier New" w:eastAsia="Times New Roman" w:hAnsi="Courier New" w:cs="Courier New"/>
          <w:color w:val="D4D0AB"/>
          <w:sz w:val="27"/>
          <w:szCs w:val="27"/>
          <w:lang w:bidi="bo-CN"/>
        </w:rPr>
        <w:t xml:space="preserve"> nginx </w:t>
      </w:r>
      <w:r w:rsidRPr="00024145">
        <w:rPr>
          <w:rFonts w:ascii="微软雅黑" w:eastAsia="微软雅黑" w:hAnsi="微软雅黑" w:cs="微软雅黑" w:hint="eastAsia"/>
          <w:color w:val="D4D0AB"/>
          <w:sz w:val="27"/>
          <w:szCs w:val="27"/>
          <w:lang w:bidi="bo-CN"/>
        </w:rPr>
        <w:t>下</w:t>
      </w:r>
    </w:p>
    <w:p w14:paraId="6FA0EBB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cp</w:t>
      </w:r>
      <w:r w:rsidRPr="00024145">
        <w:rPr>
          <w:rFonts w:ascii="Courier New" w:eastAsia="Times New Roman" w:hAnsi="Courier New" w:cs="Courier New"/>
          <w:color w:val="F8F8F2"/>
          <w:sz w:val="27"/>
          <w:szCs w:val="27"/>
          <w:lang w:bidi="bo-CN"/>
        </w:rPr>
        <w:t xml:space="preserve"> -rf public/*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/share/nginx/html/hexo</w:t>
      </w:r>
    </w:p>
    <w:p w14:paraId="0B7EE223"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访问效果查</w:t>
      </w:r>
      <w:r w:rsidRPr="00024145">
        <w:rPr>
          <w:rFonts w:ascii="宋体" w:eastAsia="宋体" w:hAnsi="宋体" w:cs="宋体"/>
          <w:b/>
          <w:bCs/>
          <w:sz w:val="24"/>
          <w:szCs w:val="24"/>
          <w:lang w:bidi="bo-CN"/>
        </w:rPr>
        <w:t>看</w:t>
      </w:r>
    </w:p>
    <w:p w14:paraId="1DB5FD8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浏览器访问</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http://127.0.0.1:8080/hexo/</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即可看到效果</w:t>
      </w:r>
      <w:r w:rsidRPr="00024145">
        <w:rPr>
          <w:rFonts w:ascii="宋体" w:eastAsia="宋体" w:hAnsi="宋体" w:cs="宋体"/>
          <w:sz w:val="24"/>
          <w:szCs w:val="24"/>
          <w:lang w:bidi="bo-CN"/>
        </w:rPr>
        <w:t>：</w:t>
      </w:r>
    </w:p>
    <w:p w14:paraId="69CB1ED1" w14:textId="004D8F4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332B271" wp14:editId="298C23FE">
            <wp:extent cx="6645910" cy="4645660"/>
            <wp:effectExtent l="0" t="0" r="2540" b="2540"/>
            <wp:docPr id="71" name="Picture 71" descr="https://image.3001.net/images/20200420/15873451349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3001.net/images/20200420/1587345134929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4645660"/>
                    </a:xfrm>
                    <a:prstGeom prst="rect">
                      <a:avLst/>
                    </a:prstGeom>
                    <a:noFill/>
                    <a:ln>
                      <a:noFill/>
                    </a:ln>
                  </pic:spPr>
                </pic:pic>
              </a:graphicData>
            </a:graphic>
          </wp:inline>
        </w:drawing>
      </w:r>
    </w:p>
    <w:p w14:paraId="306A39C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当然这里网站的</w:t>
      </w:r>
      <w:r w:rsidRPr="00024145">
        <w:rPr>
          <w:rFonts w:ascii="Times New Roman" w:eastAsia="Times New Roman" w:hAnsi="Times New Roman" w:cs="Times New Roman"/>
          <w:sz w:val="24"/>
          <w:szCs w:val="24"/>
          <w:lang w:bidi="bo-CN"/>
        </w:rPr>
        <w:t>CSS</w:t>
      </w:r>
      <w:r w:rsidRPr="00024145">
        <w:rPr>
          <w:rFonts w:ascii="宋体" w:eastAsia="宋体" w:hAnsi="宋体" w:cs="宋体" w:hint="eastAsia"/>
          <w:sz w:val="24"/>
          <w:szCs w:val="24"/>
          <w:lang w:bidi="bo-CN"/>
        </w:rPr>
        <w:t>等样式没有加载出来，这个原因是</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对网站目录下部署并不友好</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，大概有如下解决方法</w:t>
      </w:r>
      <w:r w:rsidRPr="00024145">
        <w:rPr>
          <w:rFonts w:ascii="宋体" w:eastAsia="宋体" w:hAnsi="宋体" w:cs="宋体"/>
          <w:sz w:val="24"/>
          <w:szCs w:val="24"/>
          <w:lang w:bidi="bo-CN"/>
        </w:rPr>
        <w:t>：</w:t>
      </w:r>
    </w:p>
    <w:p w14:paraId="763758D0" w14:textId="77777777" w:rsidR="00024145" w:rsidRPr="00024145" w:rsidRDefault="00024145" w:rsidP="00024145">
      <w:pPr>
        <w:widowControl/>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Nginx vhosts </w:t>
      </w:r>
      <w:r w:rsidRPr="00024145">
        <w:rPr>
          <w:rFonts w:ascii="宋体" w:eastAsia="宋体" w:hAnsi="宋体" w:cs="宋体" w:hint="eastAsia"/>
          <w:sz w:val="24"/>
          <w:szCs w:val="24"/>
          <w:lang w:bidi="bo-CN"/>
        </w:rPr>
        <w:t>配置多域名，这个服务器上常用的操作，但是</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里面实现难度较</w:t>
      </w:r>
      <w:r w:rsidRPr="00024145">
        <w:rPr>
          <w:rFonts w:ascii="宋体" w:eastAsia="宋体" w:hAnsi="宋体" w:cs="宋体"/>
          <w:sz w:val="24"/>
          <w:szCs w:val="24"/>
          <w:lang w:bidi="bo-CN"/>
        </w:rPr>
        <w:t>高</w:t>
      </w:r>
    </w:p>
    <w:p w14:paraId="44571561" w14:textId="77777777" w:rsidR="00024145" w:rsidRPr="00024145" w:rsidRDefault="00024145" w:rsidP="00024145">
      <w:pPr>
        <w:widowControl/>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将</w:t>
      </w:r>
      <w:r w:rsidRPr="00024145">
        <w:rPr>
          <w:rFonts w:ascii="Times New Roman" w:eastAsia="Times New Roman" w:hAnsi="Times New Roman" w:cs="Times New Roman"/>
          <w:sz w:val="24"/>
          <w:szCs w:val="24"/>
          <w:lang w:bidi="bo-CN"/>
        </w:rPr>
        <w:t xml:space="preserve"> Hexo </w:t>
      </w:r>
      <w:r w:rsidRPr="00024145">
        <w:rPr>
          <w:rFonts w:ascii="宋体" w:eastAsia="宋体" w:hAnsi="宋体" w:cs="宋体" w:hint="eastAsia"/>
          <w:sz w:val="24"/>
          <w:szCs w:val="24"/>
          <w:lang w:bidi="bo-CN"/>
        </w:rPr>
        <w:t>的源码</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直接拷贝到</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的根目录下，不用拷贝到</w:t>
      </w:r>
      <w:r w:rsidRPr="00024145">
        <w:rPr>
          <w:rFonts w:ascii="Times New Roman" w:eastAsia="Times New Roman" w:hAnsi="Times New Roman" w:cs="Times New Roman"/>
          <w:sz w:val="24"/>
          <w:szCs w:val="24"/>
          <w:lang w:bidi="bo-CN"/>
        </w:rPr>
        <w:t xml:space="preserve"> html/hexo </w:t>
      </w:r>
      <w:r w:rsidRPr="00024145">
        <w:rPr>
          <w:rFonts w:ascii="宋体" w:eastAsia="宋体" w:hAnsi="宋体" w:cs="宋体" w:hint="eastAsia"/>
          <w:sz w:val="24"/>
          <w:szCs w:val="24"/>
          <w:lang w:bidi="bo-CN"/>
        </w:rPr>
        <w:t>目录下了，然后直接访问</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http://127.0.0.1:8080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即可看到效</w:t>
      </w:r>
      <w:r w:rsidRPr="00024145">
        <w:rPr>
          <w:rFonts w:ascii="宋体" w:eastAsia="宋体" w:hAnsi="宋体" w:cs="宋体"/>
          <w:sz w:val="24"/>
          <w:szCs w:val="24"/>
          <w:lang w:bidi="bo-CN"/>
        </w:rPr>
        <w:t>果</w:t>
      </w:r>
    </w:p>
    <w:p w14:paraId="5BDC00C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国光这里就只是说一下这个思路，因为强迫症的我</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不能忍受</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根目录的文件</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乱七八糟</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大家想尝试的话</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按照我这个思路去尝试就可以</w:t>
      </w:r>
      <w:r w:rsidRPr="00024145">
        <w:rPr>
          <w:rFonts w:ascii="宋体" w:eastAsia="宋体" w:hAnsi="宋体" w:cs="宋体"/>
          <w:sz w:val="24"/>
          <w:szCs w:val="24"/>
          <w:lang w:bidi="bo-CN"/>
        </w:rPr>
        <w:t>了</w:t>
      </w:r>
    </w:p>
    <w:p w14:paraId="2216CAA1"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KodExplorer</w:t>
      </w:r>
    </w:p>
    <w:p w14:paraId="5F68516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KodExplorer </w:t>
      </w:r>
      <w:r w:rsidRPr="00024145">
        <w:rPr>
          <w:rFonts w:ascii="宋体" w:eastAsia="宋体" w:hAnsi="宋体" w:cs="宋体" w:hint="eastAsia"/>
          <w:sz w:val="24"/>
          <w:szCs w:val="24"/>
          <w:lang w:bidi="bo-CN"/>
        </w:rPr>
        <w:t>是一款开源文件资源管理器，搭建起来很简单，我们也可以在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搭建，这样就可以实现</w:t>
      </w:r>
      <w:r w:rsidRPr="00024145">
        <w:rPr>
          <w:rFonts w:ascii="Times New Roman" w:eastAsia="Times New Roman" w:hAnsi="Times New Roman" w:cs="Times New Roman"/>
          <w:sz w:val="24"/>
          <w:szCs w:val="24"/>
          <w:lang w:bidi="bo-CN"/>
        </w:rPr>
        <w:t xml:space="preserve"> Temux </w:t>
      </w:r>
      <w:r w:rsidRPr="00024145">
        <w:rPr>
          <w:rFonts w:ascii="宋体" w:eastAsia="宋体" w:hAnsi="宋体" w:cs="宋体" w:hint="eastAsia"/>
          <w:sz w:val="24"/>
          <w:szCs w:val="24"/>
          <w:lang w:bidi="bo-CN"/>
        </w:rPr>
        <w:t>下的文件分享了，十分优雅方便。在我的这篇文章：</w:t>
      </w:r>
      <w:hyperlink r:id="rId102" w:tgtFrame="_blank" w:history="1">
        <w:r w:rsidRPr="00024145">
          <w:rPr>
            <w:rFonts w:ascii="Times New Roman" w:eastAsia="Times New Roman" w:hAnsi="Times New Roman" w:cs="Times New Roman"/>
            <w:color w:val="66A6FF"/>
            <w:sz w:val="24"/>
            <w:szCs w:val="24"/>
            <w:u w:val="single"/>
            <w:lang w:bidi="bo-CN"/>
          </w:rPr>
          <w:t>https://www.sqlsec.com/2019/11/kode.html</w:t>
        </w:r>
      </w:hyperlink>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里面也讲解了</w:t>
      </w:r>
      <w:r w:rsidRPr="00024145">
        <w:rPr>
          <w:rFonts w:ascii="Times New Roman" w:eastAsia="Times New Roman" w:hAnsi="Times New Roman" w:cs="Times New Roman"/>
          <w:sz w:val="24"/>
          <w:szCs w:val="24"/>
          <w:lang w:bidi="bo-CN"/>
        </w:rPr>
        <w:t xml:space="preserve"> macOS</w:t>
      </w:r>
      <w:r w:rsidRPr="00024145">
        <w:rPr>
          <w:rFonts w:ascii="宋体" w:eastAsia="宋体" w:hAnsi="宋体" w:cs="宋体" w:hint="eastAsia"/>
          <w:sz w:val="24"/>
          <w:szCs w:val="24"/>
          <w:lang w:bidi="bo-CN"/>
        </w:rPr>
        <w:t>下的安装</w:t>
      </w:r>
      <w:r w:rsidRPr="00024145">
        <w:rPr>
          <w:rFonts w:ascii="宋体" w:eastAsia="宋体" w:hAnsi="宋体" w:cs="宋体"/>
          <w:sz w:val="24"/>
          <w:szCs w:val="24"/>
          <w:lang w:bidi="bo-CN"/>
        </w:rPr>
        <w:t>。</w:t>
      </w:r>
    </w:p>
    <w:p w14:paraId="4007271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下载解压</w:t>
      </w:r>
      <w:r w:rsidRPr="00024145">
        <w:rPr>
          <w:rFonts w:ascii="Times New Roman" w:eastAsia="Times New Roman" w:hAnsi="Times New Roman" w:cs="Times New Roman"/>
          <w:b/>
          <w:bCs/>
          <w:sz w:val="27"/>
          <w:szCs w:val="27"/>
          <w:lang w:bidi="bo-CN"/>
        </w:rPr>
        <w:t xml:space="preserve"> Kod</w:t>
      </w:r>
    </w:p>
    <w:p w14:paraId="6D72AAC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官网的下载地址</w:t>
      </w:r>
      <w:r w:rsidRPr="00024145">
        <w:rPr>
          <w:rFonts w:ascii="宋体" w:eastAsia="宋体" w:hAnsi="宋体" w:cs="宋体" w:hint="eastAsia"/>
          <w:sz w:val="24"/>
          <w:szCs w:val="24"/>
          <w:lang w:bidi="bo-CN"/>
        </w:rPr>
        <w:t>：</w:t>
      </w:r>
      <w:hyperlink r:id="rId103" w:tgtFrame="_blank" w:history="1">
        <w:r w:rsidRPr="00024145">
          <w:rPr>
            <w:rFonts w:ascii="Times New Roman" w:eastAsia="Times New Roman" w:hAnsi="Times New Roman" w:cs="Times New Roman"/>
            <w:color w:val="66A6FF"/>
            <w:sz w:val="24"/>
            <w:szCs w:val="24"/>
            <w:u w:val="single"/>
            <w:lang w:bidi="bo-CN"/>
          </w:rPr>
          <w:t>https://kodcloud.com/download/</w:t>
        </w:r>
      </w:hyperlink>
    </w:p>
    <w:p w14:paraId="630EEBA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我们拷贝下载链接后，使用</w:t>
      </w:r>
      <w:r w:rsidRPr="00024145">
        <w:rPr>
          <w:rFonts w:ascii="Times New Roman" w:eastAsia="Times New Roman" w:hAnsi="Times New Roman" w:cs="Times New Roman"/>
          <w:sz w:val="24"/>
          <w:szCs w:val="24"/>
          <w:lang w:bidi="bo-CN"/>
        </w:rPr>
        <w:t xml:space="preserve"> wegt </w:t>
      </w:r>
      <w:r w:rsidRPr="00024145">
        <w:rPr>
          <w:rFonts w:ascii="宋体" w:eastAsia="宋体" w:hAnsi="宋体" w:cs="宋体" w:hint="eastAsia"/>
          <w:sz w:val="24"/>
          <w:szCs w:val="24"/>
          <w:lang w:bidi="bo-CN"/>
        </w:rPr>
        <w:t>可以直接下载</w:t>
      </w:r>
      <w:r w:rsidRPr="00024145">
        <w:rPr>
          <w:rFonts w:ascii="宋体" w:eastAsia="宋体" w:hAnsi="宋体" w:cs="宋体"/>
          <w:sz w:val="24"/>
          <w:szCs w:val="24"/>
          <w:lang w:bidi="bo-CN"/>
        </w:rPr>
        <w:t>：</w:t>
      </w:r>
    </w:p>
    <w:p w14:paraId="4E72A78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F92B6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下载</w:t>
      </w:r>
    </w:p>
    <w:p w14:paraId="5A6389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lastRenderedPageBreak/>
        <w:t>wget</w:t>
      </w:r>
      <w:r w:rsidRPr="00024145">
        <w:rPr>
          <w:rFonts w:ascii="Courier New" w:eastAsia="Times New Roman" w:hAnsi="Courier New" w:cs="Courier New"/>
          <w:color w:val="F8F8F2"/>
          <w:sz w:val="27"/>
          <w:szCs w:val="27"/>
          <w:lang w:bidi="bo-CN"/>
        </w:rPr>
        <w:t xml:space="preserve"> http://static.kodcloud.com/update/download/kodexplorer4.40.zip</w:t>
      </w:r>
    </w:p>
    <w:p w14:paraId="37A5ADE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A0E558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解压</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到</w:t>
      </w:r>
      <w:r w:rsidRPr="00024145">
        <w:rPr>
          <w:rFonts w:ascii="Courier New" w:eastAsia="Times New Roman" w:hAnsi="Courier New" w:cs="Courier New"/>
          <w:color w:val="D4D0AB"/>
          <w:sz w:val="27"/>
          <w:szCs w:val="27"/>
          <w:lang w:bidi="bo-CN"/>
        </w:rPr>
        <w:t xml:space="preserve"> Nginx </w:t>
      </w:r>
      <w:r w:rsidRPr="00024145">
        <w:rPr>
          <w:rFonts w:ascii="微软雅黑" w:eastAsia="微软雅黑" w:hAnsi="微软雅黑" w:cs="微软雅黑" w:hint="eastAsia"/>
          <w:color w:val="D4D0AB"/>
          <w:sz w:val="27"/>
          <w:szCs w:val="27"/>
          <w:lang w:bidi="bo-CN"/>
        </w:rPr>
        <w:t>的</w:t>
      </w:r>
      <w:r w:rsidRPr="00024145">
        <w:rPr>
          <w:rFonts w:ascii="Courier New" w:eastAsia="Times New Roman" w:hAnsi="Courier New" w:cs="Courier New"/>
          <w:color w:val="D4D0AB"/>
          <w:sz w:val="27"/>
          <w:szCs w:val="27"/>
          <w:lang w:bidi="bo-CN"/>
        </w:rPr>
        <w:t xml:space="preserve"> kod </w:t>
      </w:r>
      <w:r w:rsidRPr="00024145">
        <w:rPr>
          <w:rFonts w:ascii="微软雅黑" w:eastAsia="微软雅黑" w:hAnsi="微软雅黑" w:cs="微软雅黑" w:hint="eastAsia"/>
          <w:color w:val="D4D0AB"/>
          <w:sz w:val="27"/>
          <w:szCs w:val="27"/>
          <w:lang w:bidi="bo-CN"/>
        </w:rPr>
        <w:t>目录下</w:t>
      </w:r>
    </w:p>
    <w:p w14:paraId="42F3321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unzip kodexplorer4.40.zip -d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/share/nginx/html/kod</w:t>
      </w:r>
    </w:p>
    <w:p w14:paraId="06D5A2B5" w14:textId="031011A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AF4427D" wp14:editId="2D5A7A3C">
            <wp:extent cx="6645910" cy="329565"/>
            <wp:effectExtent l="0" t="0" r="2540" b="0"/>
            <wp:docPr id="70" name="Picture 70" descr="https://image.3001.net/images/20200420/15873462656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3001.net/images/20200420/1587346265680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5910" cy="329565"/>
                    </a:xfrm>
                    <a:prstGeom prst="rect">
                      <a:avLst/>
                    </a:prstGeom>
                    <a:noFill/>
                    <a:ln>
                      <a:noFill/>
                    </a:ln>
                  </pic:spPr>
                </pic:pic>
              </a:graphicData>
            </a:graphic>
          </wp:inline>
        </w:drawing>
      </w:r>
    </w:p>
    <w:p w14:paraId="4CCFA104"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安装设置</w:t>
      </w:r>
      <w:r w:rsidRPr="00024145">
        <w:rPr>
          <w:rFonts w:ascii="Times New Roman" w:eastAsia="Times New Roman" w:hAnsi="Times New Roman" w:cs="Times New Roman"/>
          <w:b/>
          <w:bCs/>
          <w:sz w:val="27"/>
          <w:szCs w:val="27"/>
          <w:lang w:bidi="bo-CN"/>
        </w:rPr>
        <w:t xml:space="preserve"> Kod</w:t>
      </w:r>
    </w:p>
    <w:p w14:paraId="5460F72F"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 xml:space="preserve">Nginx </w:t>
      </w:r>
      <w:r w:rsidRPr="00024145">
        <w:rPr>
          <w:rFonts w:ascii="宋体" w:eastAsia="宋体" w:hAnsi="宋体" w:cs="宋体" w:hint="eastAsia"/>
          <w:color w:val="666666"/>
          <w:sz w:val="24"/>
          <w:szCs w:val="24"/>
          <w:lang w:bidi="bo-CN"/>
        </w:rPr>
        <w:t>确保已经配置可以解析</w:t>
      </w:r>
      <w:r w:rsidRPr="00024145">
        <w:rPr>
          <w:rFonts w:ascii="Times New Roman" w:eastAsia="Times New Roman" w:hAnsi="Times New Roman" w:cs="Times New Roman"/>
          <w:color w:val="666666"/>
          <w:sz w:val="24"/>
          <w:szCs w:val="24"/>
          <w:lang w:bidi="bo-CN"/>
        </w:rPr>
        <w:t xml:space="preserve"> PHP</w:t>
      </w:r>
      <w:r w:rsidRPr="00024145">
        <w:rPr>
          <w:rFonts w:ascii="宋体" w:eastAsia="宋体" w:hAnsi="宋体" w:cs="宋体" w:hint="eastAsia"/>
          <w:color w:val="666666"/>
          <w:sz w:val="24"/>
          <w:szCs w:val="24"/>
          <w:lang w:bidi="bo-CN"/>
        </w:rPr>
        <w:t>，如果没有配置好，那么请惨叫</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上文的</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「开发环境」小</w:t>
      </w:r>
      <w:r w:rsidRPr="00024145">
        <w:rPr>
          <w:rFonts w:ascii="宋体" w:eastAsia="宋体" w:hAnsi="宋体" w:cs="宋体"/>
          <w:color w:val="666666"/>
          <w:sz w:val="24"/>
          <w:szCs w:val="24"/>
          <w:lang w:bidi="bo-CN"/>
        </w:rPr>
        <w:t>节</w:t>
      </w:r>
    </w:p>
    <w:p w14:paraId="26F7B30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手机浏览器访问</w:t>
      </w:r>
      <w:r w:rsidRPr="00024145">
        <w:rPr>
          <w:rFonts w:ascii="Times New Roman" w:eastAsia="Times New Roman" w:hAnsi="Times New Roman" w:cs="Times New Roman"/>
          <w:sz w:val="24"/>
          <w:szCs w:val="24"/>
          <w:lang w:bidi="bo-CN"/>
        </w:rPr>
        <w:t>: </w:t>
      </w:r>
      <w:hyperlink r:id="rId105" w:tgtFrame="_blank" w:history="1">
        <w:r w:rsidRPr="00024145">
          <w:rPr>
            <w:rFonts w:ascii="Times New Roman" w:eastAsia="Times New Roman" w:hAnsi="Times New Roman" w:cs="Times New Roman"/>
            <w:color w:val="66A6FF"/>
            <w:sz w:val="24"/>
            <w:szCs w:val="24"/>
            <w:u w:val="single"/>
            <w:lang w:bidi="bo-CN"/>
          </w:rPr>
          <w:t>http://127.0.0.1:8080/kod</w:t>
        </w:r>
      </w:hyperlink>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即可进入设置管理密码界面</w:t>
      </w:r>
      <w:r w:rsidRPr="00024145">
        <w:rPr>
          <w:rFonts w:ascii="宋体" w:eastAsia="宋体" w:hAnsi="宋体" w:cs="宋体"/>
          <w:sz w:val="24"/>
          <w:szCs w:val="24"/>
          <w:lang w:bidi="bo-CN"/>
        </w:rPr>
        <w:t>：</w:t>
      </w:r>
    </w:p>
    <w:p w14:paraId="079BA4B5" w14:textId="45CB4E5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7A77A0C" wp14:editId="37D3720E">
            <wp:extent cx="6645910" cy="9083040"/>
            <wp:effectExtent l="0" t="0" r="2540" b="3810"/>
            <wp:docPr id="69" name="Picture 69" descr="https://image.3001.net/images/20200420/1587346678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3001.net/images/20200420/1587346678167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5910" cy="9083040"/>
                    </a:xfrm>
                    <a:prstGeom prst="rect">
                      <a:avLst/>
                    </a:prstGeom>
                    <a:noFill/>
                    <a:ln>
                      <a:noFill/>
                    </a:ln>
                  </pic:spPr>
                </pic:pic>
              </a:graphicData>
            </a:graphic>
          </wp:inline>
        </w:drawing>
      </w:r>
    </w:p>
    <w:p w14:paraId="790A57B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设置完密码登录看看，建议大家在</w:t>
      </w:r>
      <w:r w:rsidRPr="00024145">
        <w:rPr>
          <w:rFonts w:ascii="Times New Roman" w:eastAsia="Times New Roman" w:hAnsi="Times New Roman" w:cs="Times New Roman"/>
          <w:sz w:val="24"/>
          <w:szCs w:val="24"/>
          <w:lang w:bidi="bo-CN"/>
        </w:rPr>
        <w:t xml:space="preserve"> Kod </w:t>
      </w:r>
      <w:r w:rsidRPr="00024145">
        <w:rPr>
          <w:rFonts w:ascii="宋体" w:eastAsia="宋体" w:hAnsi="宋体" w:cs="宋体" w:hint="eastAsia"/>
          <w:sz w:val="24"/>
          <w:szCs w:val="24"/>
          <w:lang w:bidi="bo-CN"/>
        </w:rPr>
        <w:t>里面设置电脑版视图，效果很赞，下面是主界面截图</w:t>
      </w:r>
      <w:r w:rsidRPr="00024145">
        <w:rPr>
          <w:rFonts w:ascii="宋体" w:eastAsia="宋体" w:hAnsi="宋体" w:cs="宋体"/>
          <w:sz w:val="24"/>
          <w:szCs w:val="24"/>
          <w:lang w:bidi="bo-CN"/>
        </w:rPr>
        <w:t>：</w:t>
      </w:r>
    </w:p>
    <w:p w14:paraId="1CD40EE1" w14:textId="7B3D9CF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F01E085" wp14:editId="1172C6B4">
            <wp:extent cx="6645910" cy="3067050"/>
            <wp:effectExtent l="0" t="0" r="2540" b="0"/>
            <wp:docPr id="68" name="Picture 68" descr="推荐大家使用电脑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推荐大家使用电脑版"/>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3067050"/>
                    </a:xfrm>
                    <a:prstGeom prst="rect">
                      <a:avLst/>
                    </a:prstGeom>
                    <a:noFill/>
                    <a:ln>
                      <a:noFill/>
                    </a:ln>
                  </pic:spPr>
                </pic:pic>
              </a:graphicData>
            </a:graphic>
          </wp:inline>
        </w:drawing>
      </w:r>
    </w:p>
    <w:p w14:paraId="0E4B89E9"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推荐大家使用电脑</w:t>
      </w:r>
      <w:r w:rsidRPr="00024145">
        <w:rPr>
          <w:rFonts w:ascii="宋体" w:eastAsia="宋体" w:hAnsi="宋体" w:cs="宋体"/>
          <w:b/>
          <w:bCs/>
          <w:color w:val="525F7F"/>
          <w:sz w:val="24"/>
          <w:szCs w:val="24"/>
          <w:lang w:bidi="bo-CN"/>
        </w:rPr>
        <w:t>版</w:t>
      </w:r>
    </w:p>
    <w:p w14:paraId="02F65DA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当然在局域网的情况下，通过</w:t>
      </w:r>
      <w:r w:rsidRPr="00024145">
        <w:rPr>
          <w:rFonts w:ascii="Times New Roman" w:eastAsia="Times New Roman" w:hAnsi="Times New Roman" w:cs="Times New Roman"/>
          <w:sz w:val="24"/>
          <w:szCs w:val="24"/>
          <w:lang w:bidi="bo-CN"/>
        </w:rPr>
        <w:t>IP</w:t>
      </w:r>
      <w:r w:rsidRPr="00024145">
        <w:rPr>
          <w:rFonts w:ascii="宋体" w:eastAsia="宋体" w:hAnsi="宋体" w:cs="宋体" w:hint="eastAsia"/>
          <w:sz w:val="24"/>
          <w:szCs w:val="24"/>
          <w:lang w:bidi="bo-CN"/>
        </w:rPr>
        <w:t>地址，局域网的其他设备也是可以轻松访问到你的文件的，文件共享目的达成</w:t>
      </w:r>
      <w:r w:rsidRPr="00024145">
        <w:rPr>
          <w:rFonts w:ascii="宋体" w:eastAsia="宋体" w:hAnsi="宋体" w:cs="宋体"/>
          <w:sz w:val="24"/>
          <w:szCs w:val="24"/>
          <w:lang w:bidi="bo-CN"/>
        </w:rPr>
        <w:t>。</w:t>
      </w:r>
    </w:p>
    <w:p w14:paraId="40739760"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WordPress</w:t>
      </w:r>
    </w:p>
    <w:p w14:paraId="2D83113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WordPress </w:t>
      </w:r>
      <w:r w:rsidRPr="00024145">
        <w:rPr>
          <w:rFonts w:ascii="宋体" w:eastAsia="宋体" w:hAnsi="宋体" w:cs="宋体" w:hint="eastAsia"/>
          <w:sz w:val="24"/>
          <w:szCs w:val="24"/>
          <w:lang w:bidi="bo-CN"/>
        </w:rPr>
        <w:t>是一个以</w:t>
      </w:r>
      <w:r w:rsidRPr="00024145">
        <w:rPr>
          <w:rFonts w:ascii="Times New Roman" w:eastAsia="Times New Roman" w:hAnsi="Times New Roman" w:cs="Times New Roman"/>
          <w:sz w:val="24"/>
          <w:szCs w:val="24"/>
          <w:lang w:bidi="bo-CN"/>
        </w:rPr>
        <w:t xml:space="preserve"> PHP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MySQL </w:t>
      </w:r>
      <w:r w:rsidRPr="00024145">
        <w:rPr>
          <w:rFonts w:ascii="宋体" w:eastAsia="宋体" w:hAnsi="宋体" w:cs="宋体" w:hint="eastAsia"/>
          <w:sz w:val="24"/>
          <w:szCs w:val="24"/>
          <w:lang w:bidi="bo-CN"/>
        </w:rPr>
        <w:t>为平台的自由开源的博客软件和内容管理系统。如果你的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没有配置好</w:t>
      </w:r>
      <w:r w:rsidRPr="00024145">
        <w:rPr>
          <w:rFonts w:ascii="Times New Roman" w:eastAsia="Times New Roman" w:hAnsi="Times New Roman" w:cs="Times New Roman"/>
          <w:sz w:val="24"/>
          <w:szCs w:val="24"/>
          <w:lang w:bidi="bo-CN"/>
        </w:rPr>
        <w:t xml:space="preserve"> MySQL</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PHP</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的话</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那么请参考上面的</w:t>
      </w:r>
      <w:r w:rsidRPr="00024145">
        <w:rPr>
          <w:rFonts w:ascii="Times New Roman" w:eastAsia="Times New Roman" w:hAnsi="Times New Roman" w:cs="Times New Roman"/>
          <w:sz w:val="24"/>
          <w:szCs w:val="24"/>
          <w:lang w:bidi="bo-CN"/>
        </w:rPr>
        <w:t> </w:t>
      </w:r>
      <w:r w:rsidRPr="00024145">
        <w:rPr>
          <w:rFonts w:ascii="微软雅黑" w:eastAsia="微软雅黑" w:hAnsi="微软雅黑" w:cs="微软雅黑" w:hint="eastAsia"/>
          <w:color w:val="E96900"/>
          <w:sz w:val="20"/>
          <w:szCs w:val="20"/>
          <w:shd w:val="clear" w:color="auto" w:fill="F8F8F8"/>
          <w:lang w:bidi="bo-CN"/>
        </w:rPr>
        <w:t>开发环境</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章节来进行配置</w:t>
      </w:r>
      <w:r w:rsidRPr="00024145">
        <w:rPr>
          <w:rFonts w:ascii="宋体" w:eastAsia="宋体" w:hAnsi="宋体" w:cs="宋体"/>
          <w:sz w:val="24"/>
          <w:szCs w:val="24"/>
          <w:lang w:bidi="bo-CN"/>
        </w:rPr>
        <w:t>。</w:t>
      </w:r>
    </w:p>
    <w:p w14:paraId="18379B6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新建数据</w:t>
      </w:r>
      <w:r w:rsidRPr="00024145">
        <w:rPr>
          <w:rFonts w:ascii="宋体" w:eastAsia="宋体" w:hAnsi="宋体" w:cs="宋体"/>
          <w:b/>
          <w:bCs/>
          <w:sz w:val="27"/>
          <w:szCs w:val="27"/>
          <w:lang w:bidi="bo-CN"/>
        </w:rPr>
        <w:t>库</w:t>
      </w:r>
    </w:p>
    <w:p w14:paraId="2851C25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网站需要数据库，在安装</w:t>
      </w:r>
      <w:r w:rsidRPr="00024145">
        <w:rPr>
          <w:rFonts w:ascii="Times New Roman" w:eastAsia="Times New Roman" w:hAnsi="Times New Roman" w:cs="Times New Roman"/>
          <w:sz w:val="24"/>
          <w:szCs w:val="24"/>
          <w:lang w:bidi="bo-CN"/>
        </w:rPr>
        <w:t xml:space="preserve"> WordPress </w:t>
      </w:r>
      <w:r w:rsidRPr="00024145">
        <w:rPr>
          <w:rFonts w:ascii="宋体" w:eastAsia="宋体" w:hAnsi="宋体" w:cs="宋体" w:hint="eastAsia"/>
          <w:sz w:val="24"/>
          <w:szCs w:val="24"/>
          <w:lang w:bidi="bo-CN"/>
        </w:rPr>
        <w:t>前我们先需要新建一个数据库，以供后面的网站安装</w:t>
      </w:r>
      <w:r w:rsidRPr="00024145">
        <w:rPr>
          <w:rFonts w:ascii="宋体" w:eastAsia="宋体" w:hAnsi="宋体" w:cs="宋体"/>
          <w:sz w:val="24"/>
          <w:szCs w:val="24"/>
          <w:lang w:bidi="bo-CN"/>
        </w:rPr>
        <w:t>：</w:t>
      </w:r>
    </w:p>
    <w:p w14:paraId="639A64F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Sql</w:t>
      </w:r>
    </w:p>
    <w:p w14:paraId="3520493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mysql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uroot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p</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-e</w:t>
      </w:r>
      <w:r w:rsidRPr="00024145">
        <w:rPr>
          <w:rFonts w:ascii="Courier New" w:eastAsia="Times New Roman" w:hAnsi="Courier New" w:cs="Courier New"/>
          <w:color w:val="ABE338"/>
          <w:sz w:val="27"/>
          <w:szCs w:val="27"/>
          <w:lang w:bidi="bo-CN"/>
        </w:rPr>
        <w:t>"create database wordpress;show databases;"</w:t>
      </w:r>
    </w:p>
    <w:p w14:paraId="32A6D6D8"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eastAsia="Times New Roman" w:cs="Consolas"/>
          <w:color w:val="E96900"/>
          <w:sz w:val="20"/>
          <w:szCs w:val="20"/>
          <w:shd w:val="clear" w:color="auto" w:fill="F8F8F8"/>
          <w:lang w:bidi="bo-CN"/>
        </w:rPr>
        <w:t>***</w:t>
      </w:r>
      <w:r w:rsidRPr="00024145">
        <w:rPr>
          <w:rFonts w:ascii="Times New Roman" w:eastAsia="Times New Roman" w:hAnsi="Times New Roman" w:cs="Times New Roman"/>
          <w:color w:val="666666"/>
          <w:sz w:val="24"/>
          <w:szCs w:val="24"/>
          <w:lang w:bidi="bo-CN"/>
        </w:rPr>
        <w:t> </w:t>
      </w:r>
      <w:r w:rsidRPr="00024145">
        <w:rPr>
          <w:rFonts w:ascii="宋体" w:eastAsia="宋体" w:hAnsi="宋体" w:cs="宋体" w:hint="eastAsia"/>
          <w:color w:val="666666"/>
          <w:sz w:val="24"/>
          <w:szCs w:val="24"/>
          <w:lang w:bidi="bo-CN"/>
        </w:rPr>
        <w:t>这里是</w:t>
      </w:r>
      <w:r w:rsidRPr="00024145">
        <w:rPr>
          <w:rFonts w:ascii="Times New Roman" w:eastAsia="Times New Roman" w:hAnsi="Times New Roman" w:cs="Times New Roman"/>
          <w:color w:val="666666"/>
          <w:sz w:val="24"/>
          <w:szCs w:val="24"/>
          <w:lang w:bidi="bo-CN"/>
        </w:rPr>
        <w:t>mysql</w:t>
      </w:r>
      <w:r w:rsidRPr="00024145">
        <w:rPr>
          <w:rFonts w:ascii="宋体" w:eastAsia="宋体" w:hAnsi="宋体" w:cs="宋体" w:hint="eastAsia"/>
          <w:color w:val="666666"/>
          <w:sz w:val="24"/>
          <w:szCs w:val="24"/>
          <w:lang w:bidi="bo-CN"/>
        </w:rPr>
        <w:t>的密</w:t>
      </w:r>
      <w:r w:rsidRPr="00024145">
        <w:rPr>
          <w:rFonts w:ascii="宋体" w:eastAsia="宋体" w:hAnsi="宋体" w:cs="宋体"/>
          <w:color w:val="666666"/>
          <w:sz w:val="24"/>
          <w:szCs w:val="24"/>
          <w:lang w:bidi="bo-CN"/>
        </w:rPr>
        <w:t>码</w:t>
      </w:r>
    </w:p>
    <w:p w14:paraId="458CF7F5" w14:textId="115C15D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60F3710" wp14:editId="5B59714A">
            <wp:extent cx="6645910" cy="1607820"/>
            <wp:effectExtent l="0" t="0" r="2540" b="0"/>
            <wp:docPr id="67" name="Picture 67" descr="https://image.3001.net/images/20200420/15873422525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age.3001.net/images/20200420/15873422525786.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5910" cy="1607820"/>
                    </a:xfrm>
                    <a:prstGeom prst="rect">
                      <a:avLst/>
                    </a:prstGeom>
                    <a:noFill/>
                    <a:ln>
                      <a:noFill/>
                    </a:ln>
                  </pic:spPr>
                </pic:pic>
              </a:graphicData>
            </a:graphic>
          </wp:inline>
        </w:drawing>
      </w:r>
    </w:p>
    <w:p w14:paraId="4C11438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wordpress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数据库已经新建成功了</w:t>
      </w:r>
      <w:r w:rsidRPr="00024145">
        <w:rPr>
          <w:rFonts w:ascii="宋体" w:eastAsia="宋体" w:hAnsi="宋体" w:cs="宋体"/>
          <w:sz w:val="24"/>
          <w:szCs w:val="24"/>
          <w:lang w:bidi="bo-CN"/>
        </w:rPr>
        <w:t>。</w:t>
      </w:r>
    </w:p>
    <w:p w14:paraId="4D585D7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下载</w:t>
      </w:r>
      <w:r w:rsidRPr="00024145">
        <w:rPr>
          <w:rFonts w:ascii="Times New Roman" w:eastAsia="Times New Roman" w:hAnsi="Times New Roman" w:cs="Times New Roman"/>
          <w:b/>
          <w:bCs/>
          <w:sz w:val="27"/>
          <w:szCs w:val="27"/>
          <w:lang w:bidi="bo-CN"/>
        </w:rPr>
        <w:t xml:space="preserve"> WordPress</w:t>
      </w:r>
    </w:p>
    <w:p w14:paraId="5207A79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 xml:space="preserve">WordPress </w:t>
      </w:r>
      <w:r w:rsidRPr="00024145">
        <w:rPr>
          <w:rFonts w:ascii="宋体" w:eastAsia="宋体" w:hAnsi="宋体" w:cs="宋体" w:hint="eastAsia"/>
          <w:b/>
          <w:bCs/>
          <w:sz w:val="24"/>
          <w:szCs w:val="24"/>
          <w:lang w:bidi="bo-CN"/>
        </w:rPr>
        <w:t>历届版本</w:t>
      </w:r>
      <w:r w:rsidRPr="00024145">
        <w:rPr>
          <w:rFonts w:ascii="Times New Roman" w:eastAsia="Times New Roman" w:hAnsi="Times New Roman" w:cs="Times New Roman"/>
          <w:sz w:val="24"/>
          <w:szCs w:val="24"/>
          <w:lang w:bidi="bo-CN"/>
        </w:rPr>
        <w:t>: </w:t>
      </w:r>
      <w:hyperlink r:id="rId109" w:tgtFrame="_blank" w:history="1">
        <w:r w:rsidRPr="00024145">
          <w:rPr>
            <w:rFonts w:ascii="Times New Roman" w:eastAsia="Times New Roman" w:hAnsi="Times New Roman" w:cs="Times New Roman"/>
            <w:color w:val="66A6FF"/>
            <w:sz w:val="24"/>
            <w:szCs w:val="24"/>
            <w:u w:val="single"/>
            <w:lang w:bidi="bo-CN"/>
          </w:rPr>
          <w:t>https://cn.wordpress.org/download/releases/</w:t>
        </w:r>
      </w:hyperlink>
    </w:p>
    <w:p w14:paraId="0AB5B05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选择最新的版本后，复制下载的直链，那么就开始用</w:t>
      </w:r>
      <w:r w:rsidRPr="00024145">
        <w:rPr>
          <w:rFonts w:ascii="Times New Roman" w:eastAsia="Times New Roman" w:hAnsi="Times New Roman" w:cs="Times New Roman"/>
          <w:sz w:val="24"/>
          <w:szCs w:val="24"/>
          <w:lang w:bidi="bo-CN"/>
        </w:rPr>
        <w:t xml:space="preserve"> wget </w:t>
      </w:r>
      <w:r w:rsidRPr="00024145">
        <w:rPr>
          <w:rFonts w:ascii="宋体" w:eastAsia="宋体" w:hAnsi="宋体" w:cs="宋体" w:hint="eastAsia"/>
          <w:sz w:val="24"/>
          <w:szCs w:val="24"/>
          <w:lang w:bidi="bo-CN"/>
        </w:rPr>
        <w:t>下载并解压吧</w:t>
      </w:r>
      <w:r w:rsidRPr="00024145">
        <w:rPr>
          <w:rFonts w:ascii="宋体" w:eastAsia="宋体" w:hAnsi="宋体" w:cs="宋体"/>
          <w:sz w:val="24"/>
          <w:szCs w:val="24"/>
          <w:lang w:bidi="bo-CN"/>
        </w:rPr>
        <w:t>：</w:t>
      </w:r>
    </w:p>
    <w:p w14:paraId="7739C01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D8AC95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lastRenderedPageBreak/>
        <w:t xml:space="preserve">#  wget </w:t>
      </w:r>
      <w:r w:rsidRPr="00024145">
        <w:rPr>
          <w:rFonts w:ascii="微软雅黑" w:eastAsia="微软雅黑" w:hAnsi="微软雅黑" w:cs="微软雅黑" w:hint="eastAsia"/>
          <w:color w:val="D4D0AB"/>
          <w:sz w:val="27"/>
          <w:szCs w:val="27"/>
          <w:lang w:bidi="bo-CN"/>
        </w:rPr>
        <w:t>下载</w:t>
      </w:r>
    </w:p>
    <w:p w14:paraId="505B9F4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https://cn.wordpress.org/wordpress-5.4-zh_CN.zip</w:t>
      </w:r>
    </w:p>
    <w:p w14:paraId="65F9F39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1035D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unzip </w:t>
      </w:r>
      <w:r w:rsidRPr="00024145">
        <w:rPr>
          <w:rFonts w:ascii="微软雅黑" w:eastAsia="微软雅黑" w:hAnsi="微软雅黑" w:cs="微软雅黑" w:hint="eastAsia"/>
          <w:color w:val="D4D0AB"/>
          <w:sz w:val="27"/>
          <w:szCs w:val="27"/>
          <w:lang w:bidi="bo-CN"/>
        </w:rPr>
        <w:t>解压</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没有安装</w:t>
      </w:r>
      <w:r w:rsidRPr="00024145">
        <w:rPr>
          <w:rFonts w:ascii="Courier New" w:eastAsia="Times New Roman" w:hAnsi="Courier New" w:cs="Courier New"/>
          <w:color w:val="D4D0AB"/>
          <w:sz w:val="27"/>
          <w:szCs w:val="27"/>
          <w:lang w:bidi="bo-CN"/>
        </w:rPr>
        <w:t>unzip</w:t>
      </w:r>
      <w:r w:rsidRPr="00024145">
        <w:rPr>
          <w:rFonts w:ascii="微软雅黑" w:eastAsia="微软雅黑" w:hAnsi="微软雅黑" w:cs="微软雅黑" w:hint="eastAsia"/>
          <w:color w:val="D4D0AB"/>
          <w:sz w:val="27"/>
          <w:szCs w:val="27"/>
          <w:lang w:bidi="bo-CN"/>
        </w:rPr>
        <w:t>请自行安装</w:t>
      </w:r>
    </w:p>
    <w:p w14:paraId="3925AE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unzip wordpress-4.9.4-zh_CN.zip</w:t>
      </w:r>
    </w:p>
    <w:p w14:paraId="75A2FE5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90369A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将解压的文件夹移动到</w:t>
      </w:r>
      <w:r w:rsidRPr="00024145">
        <w:rPr>
          <w:rFonts w:ascii="Courier New" w:eastAsia="Times New Roman" w:hAnsi="Courier New" w:cs="Courier New"/>
          <w:color w:val="D4D0AB"/>
          <w:sz w:val="27"/>
          <w:szCs w:val="27"/>
          <w:lang w:bidi="bo-CN"/>
        </w:rPr>
        <w:t xml:space="preserve"> nginx </w:t>
      </w:r>
      <w:r w:rsidRPr="00024145">
        <w:rPr>
          <w:rFonts w:ascii="微软雅黑" w:eastAsia="微软雅黑" w:hAnsi="微软雅黑" w:cs="微软雅黑" w:hint="eastAsia"/>
          <w:color w:val="D4D0AB"/>
          <w:sz w:val="27"/>
          <w:szCs w:val="27"/>
          <w:lang w:bidi="bo-CN"/>
        </w:rPr>
        <w:t>网站根目录下</w:t>
      </w:r>
    </w:p>
    <w:p w14:paraId="62F8173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mv</w:t>
      </w:r>
      <w:r w:rsidRPr="00024145">
        <w:rPr>
          <w:rFonts w:ascii="Courier New" w:eastAsia="Times New Roman" w:hAnsi="Courier New" w:cs="Courier New"/>
          <w:color w:val="F8F8F2"/>
          <w:sz w:val="27"/>
          <w:szCs w:val="27"/>
          <w:lang w:bidi="bo-CN"/>
        </w:rPr>
        <w:t xml:space="preserve"> wordpress/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/share/nginx/html</w:t>
      </w:r>
    </w:p>
    <w:p w14:paraId="62A03927"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如果</w:t>
      </w:r>
      <w:r w:rsidRPr="00024145">
        <w:rPr>
          <w:rFonts w:ascii="Times New Roman" w:eastAsia="Times New Roman" w:hAnsi="Times New Roman" w:cs="Times New Roman"/>
          <w:color w:val="666666"/>
          <w:sz w:val="24"/>
          <w:szCs w:val="24"/>
          <w:lang w:bidi="bo-CN"/>
        </w:rPr>
        <w:t>WordPress</w:t>
      </w:r>
      <w:r w:rsidRPr="00024145">
        <w:rPr>
          <w:rFonts w:ascii="宋体" w:eastAsia="宋体" w:hAnsi="宋体" w:cs="宋体" w:hint="eastAsia"/>
          <w:color w:val="666666"/>
          <w:sz w:val="24"/>
          <w:szCs w:val="24"/>
          <w:lang w:bidi="bo-CN"/>
        </w:rPr>
        <w:t>官网这个下载又问题的话，可以多尝试几次，也可以通过如下渠道来下</w:t>
      </w:r>
      <w:r w:rsidRPr="00024145">
        <w:rPr>
          <w:rFonts w:ascii="宋体" w:eastAsia="宋体" w:hAnsi="宋体" w:cs="宋体"/>
          <w:color w:val="666666"/>
          <w:sz w:val="24"/>
          <w:szCs w:val="24"/>
          <w:lang w:bidi="bo-CN"/>
        </w:rPr>
        <w:t>载</w:t>
      </w:r>
    </w:p>
    <w:p w14:paraId="37BD7DA3" w14:textId="77777777" w:rsidR="00024145" w:rsidRPr="00024145" w:rsidRDefault="00024145" w:rsidP="00024145">
      <w:pPr>
        <w:widowControl/>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WordPress Too Many Requests </w:t>
      </w:r>
      <w:r w:rsidRPr="00024145">
        <w:rPr>
          <w:rFonts w:ascii="宋体" w:eastAsia="宋体" w:hAnsi="宋体" w:cs="宋体" w:hint="eastAsia"/>
          <w:sz w:val="24"/>
          <w:szCs w:val="24"/>
          <w:lang w:bidi="bo-CN"/>
        </w:rPr>
        <w:t>出现这种报错，多半是中国的</w:t>
      </w:r>
      <w:r w:rsidRPr="00024145">
        <w:rPr>
          <w:rFonts w:ascii="Times New Roman" w:eastAsia="Times New Roman" w:hAnsi="Times New Roman" w:cs="Times New Roman"/>
          <w:sz w:val="24"/>
          <w:szCs w:val="24"/>
          <w:lang w:bidi="bo-CN"/>
        </w:rPr>
        <w:t>IP</w:t>
      </w:r>
      <w:r w:rsidRPr="00024145">
        <w:rPr>
          <w:rFonts w:ascii="宋体" w:eastAsia="宋体" w:hAnsi="宋体" w:cs="宋体" w:hint="eastAsia"/>
          <w:sz w:val="24"/>
          <w:szCs w:val="24"/>
          <w:lang w:bidi="bo-CN"/>
        </w:rPr>
        <w:t>又被国外屏蔽了，可以尝试使用迅雷来下</w:t>
      </w:r>
      <w:r w:rsidRPr="00024145">
        <w:rPr>
          <w:rFonts w:ascii="宋体" w:eastAsia="宋体" w:hAnsi="宋体" w:cs="宋体"/>
          <w:sz w:val="24"/>
          <w:szCs w:val="24"/>
          <w:lang w:bidi="bo-CN"/>
        </w:rPr>
        <w:t>载</w:t>
      </w:r>
    </w:p>
    <w:p w14:paraId="7B89A257" w14:textId="77777777" w:rsidR="00024145" w:rsidRPr="00024145" w:rsidRDefault="00024145" w:rsidP="00024145">
      <w:pPr>
        <w:widowControl/>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挂代理来下</w:t>
      </w:r>
      <w:r w:rsidRPr="00024145">
        <w:rPr>
          <w:rFonts w:ascii="宋体" w:eastAsia="宋体" w:hAnsi="宋体" w:cs="宋体"/>
          <w:sz w:val="24"/>
          <w:szCs w:val="24"/>
          <w:lang w:bidi="bo-CN"/>
        </w:rPr>
        <w:t>载</w:t>
      </w:r>
    </w:p>
    <w:p w14:paraId="6A25D26C" w14:textId="77777777" w:rsidR="00024145" w:rsidRPr="00024145" w:rsidRDefault="00024145" w:rsidP="00024145">
      <w:pPr>
        <w:widowControl/>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百度找国内的第三方非官方下载站下载（不是很推荐</w:t>
      </w:r>
      <w:r w:rsidRPr="00024145">
        <w:rPr>
          <w:rFonts w:ascii="宋体" w:eastAsia="宋体" w:hAnsi="宋体" w:cs="宋体"/>
          <w:sz w:val="24"/>
          <w:szCs w:val="24"/>
          <w:lang w:bidi="bo-CN"/>
        </w:rPr>
        <w:t>）</w:t>
      </w:r>
    </w:p>
    <w:p w14:paraId="48066BF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配置</w:t>
      </w:r>
      <w:r w:rsidRPr="00024145">
        <w:rPr>
          <w:rFonts w:ascii="Times New Roman" w:eastAsia="Times New Roman" w:hAnsi="Times New Roman" w:cs="Times New Roman"/>
          <w:b/>
          <w:bCs/>
          <w:sz w:val="27"/>
          <w:szCs w:val="27"/>
          <w:lang w:bidi="bo-CN"/>
        </w:rPr>
        <w:t xml:space="preserve"> Nginx </w:t>
      </w:r>
      <w:r w:rsidRPr="00024145">
        <w:rPr>
          <w:rFonts w:ascii="宋体" w:eastAsia="宋体" w:hAnsi="宋体" w:cs="宋体" w:hint="eastAsia"/>
          <w:b/>
          <w:bCs/>
          <w:sz w:val="27"/>
          <w:szCs w:val="27"/>
          <w:lang w:bidi="bo-CN"/>
        </w:rPr>
        <w:t>解</w:t>
      </w:r>
      <w:r w:rsidRPr="00024145">
        <w:rPr>
          <w:rFonts w:ascii="宋体" w:eastAsia="宋体" w:hAnsi="宋体" w:cs="宋体"/>
          <w:b/>
          <w:bCs/>
          <w:sz w:val="27"/>
          <w:szCs w:val="27"/>
          <w:lang w:bidi="bo-CN"/>
        </w:rPr>
        <w:t>析</w:t>
      </w:r>
    </w:p>
    <w:p w14:paraId="396826A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如果你读过前面的「开发环境」、「</w:t>
      </w:r>
      <w:r w:rsidRPr="00024145">
        <w:rPr>
          <w:rFonts w:ascii="Times New Roman" w:eastAsia="Times New Roman" w:hAnsi="Times New Roman" w:cs="Times New Roman"/>
          <w:sz w:val="24"/>
          <w:szCs w:val="24"/>
          <w:lang w:bidi="bo-CN"/>
        </w:rPr>
        <w:t>Nginx</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Nginx </w:t>
      </w:r>
      <w:r w:rsidRPr="00024145">
        <w:rPr>
          <w:rFonts w:ascii="宋体" w:eastAsia="宋体" w:hAnsi="宋体" w:cs="宋体" w:hint="eastAsia"/>
          <w:sz w:val="24"/>
          <w:szCs w:val="24"/>
          <w:lang w:bidi="bo-CN"/>
        </w:rPr>
        <w:t>解析</w:t>
      </w:r>
      <w:r w:rsidRPr="00024145">
        <w:rPr>
          <w:rFonts w:ascii="Times New Roman" w:eastAsia="Times New Roman" w:hAnsi="Times New Roman" w:cs="Times New Roman"/>
          <w:sz w:val="24"/>
          <w:szCs w:val="24"/>
          <w:lang w:bidi="bo-CN"/>
        </w:rPr>
        <w:t xml:space="preserve"> PHP</w:t>
      </w:r>
      <w:r w:rsidRPr="00024145">
        <w:rPr>
          <w:rFonts w:ascii="宋体" w:eastAsia="宋体" w:hAnsi="宋体" w:cs="宋体" w:hint="eastAsia"/>
          <w:sz w:val="24"/>
          <w:szCs w:val="24"/>
          <w:lang w:bidi="bo-CN"/>
        </w:rPr>
        <w:t>」三个小节的话，这里直接启动</w:t>
      </w:r>
      <w:r w:rsidRPr="00024145">
        <w:rPr>
          <w:rFonts w:ascii="Times New Roman" w:eastAsia="Times New Roman" w:hAnsi="Times New Roman" w:cs="Times New Roman"/>
          <w:sz w:val="24"/>
          <w:szCs w:val="24"/>
          <w:lang w:bidi="bo-CN"/>
        </w:rPr>
        <w:t xml:space="preserve"> php-fpm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Nginx </w:t>
      </w:r>
      <w:r w:rsidRPr="00024145">
        <w:rPr>
          <w:rFonts w:ascii="宋体" w:eastAsia="宋体" w:hAnsi="宋体" w:cs="宋体" w:hint="eastAsia"/>
          <w:sz w:val="24"/>
          <w:szCs w:val="24"/>
          <w:lang w:bidi="bo-CN"/>
        </w:rPr>
        <w:t>即可</w:t>
      </w:r>
      <w:r w:rsidRPr="00024145">
        <w:rPr>
          <w:rFonts w:ascii="宋体" w:eastAsia="宋体" w:hAnsi="宋体" w:cs="宋体"/>
          <w:sz w:val="24"/>
          <w:szCs w:val="24"/>
          <w:lang w:bidi="bo-CN"/>
        </w:rPr>
        <w:t>：</w:t>
      </w:r>
    </w:p>
    <w:p w14:paraId="6B9F217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2D4B64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php-fpm</w:t>
      </w:r>
    </w:p>
    <w:p w14:paraId="456214B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nginx</w:t>
      </w:r>
    </w:p>
    <w:p w14:paraId="5EC19688"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当然如果你的</w:t>
      </w:r>
      <w:r w:rsidRPr="00024145">
        <w:rPr>
          <w:rFonts w:ascii="Times New Roman" w:eastAsia="Times New Roman" w:hAnsi="Times New Roman" w:cs="Times New Roman"/>
          <w:color w:val="666666"/>
          <w:sz w:val="24"/>
          <w:szCs w:val="24"/>
          <w:lang w:bidi="bo-CN"/>
        </w:rPr>
        <w:t xml:space="preserve"> php-fpm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Nginx </w:t>
      </w:r>
      <w:r w:rsidRPr="00024145">
        <w:rPr>
          <w:rFonts w:ascii="宋体" w:eastAsia="宋体" w:hAnsi="宋体" w:cs="宋体" w:hint="eastAsia"/>
          <w:color w:val="666666"/>
          <w:sz w:val="24"/>
          <w:szCs w:val="24"/>
          <w:lang w:bidi="bo-CN"/>
        </w:rPr>
        <w:t>服务以及启动的话</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就直接跳到下一步</w:t>
      </w:r>
      <w:r w:rsidRPr="00024145">
        <w:rPr>
          <w:rFonts w:ascii="宋体" w:eastAsia="宋体" w:hAnsi="宋体" w:cs="宋体"/>
          <w:color w:val="666666"/>
          <w:sz w:val="24"/>
          <w:szCs w:val="24"/>
          <w:lang w:bidi="bo-CN"/>
        </w:rPr>
        <w:t>吧</w:t>
      </w:r>
    </w:p>
    <w:p w14:paraId="43B8C862"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WordPress</w:t>
      </w:r>
    </w:p>
    <w:p w14:paraId="22EC1D7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浏览器访问</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http://127/.0.0.1/wordpress/</w:t>
      </w:r>
      <w:r w:rsidRPr="00024145">
        <w:rPr>
          <w:rFonts w:ascii="宋体" w:eastAsia="宋体" w:hAnsi="宋体" w:cs="宋体" w:hint="eastAsia"/>
          <w:sz w:val="24"/>
          <w:szCs w:val="24"/>
          <w:lang w:bidi="bo-CN"/>
        </w:rPr>
        <w:t>进行</w:t>
      </w:r>
      <w:r w:rsidRPr="00024145">
        <w:rPr>
          <w:rFonts w:ascii="Times New Roman" w:eastAsia="Times New Roman" w:hAnsi="Times New Roman" w:cs="Times New Roman"/>
          <w:sz w:val="24"/>
          <w:szCs w:val="24"/>
          <w:lang w:bidi="bo-CN"/>
        </w:rPr>
        <w:t xml:space="preserve"> WordPress </w:t>
      </w:r>
      <w:r w:rsidRPr="00024145">
        <w:rPr>
          <w:rFonts w:ascii="宋体" w:eastAsia="宋体" w:hAnsi="宋体" w:cs="宋体" w:hint="eastAsia"/>
          <w:sz w:val="24"/>
          <w:szCs w:val="24"/>
          <w:lang w:bidi="bo-CN"/>
        </w:rPr>
        <w:t>的安装，根据提示填写好自己的</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数据库信息即可安装，详细这一步大家都懂的，国光这里直接放安装好的效果图吧</w:t>
      </w:r>
      <w:r w:rsidRPr="00024145">
        <w:rPr>
          <w:rFonts w:ascii="宋体" w:eastAsia="宋体" w:hAnsi="宋体" w:cs="宋体"/>
          <w:sz w:val="24"/>
          <w:szCs w:val="24"/>
          <w:lang w:bidi="bo-CN"/>
        </w:rPr>
        <w:t>：</w:t>
      </w:r>
    </w:p>
    <w:p w14:paraId="57321040" w14:textId="4D332EC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0C05E77" wp14:editId="070B07B4">
            <wp:extent cx="6645910" cy="3061335"/>
            <wp:effectExtent l="0" t="0" r="2540" b="5715"/>
            <wp:docPr id="66" name="Picture 66" descr="WordPress的后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ordPress的后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45910" cy="3061335"/>
                    </a:xfrm>
                    <a:prstGeom prst="rect">
                      <a:avLst/>
                    </a:prstGeom>
                    <a:noFill/>
                    <a:ln>
                      <a:noFill/>
                    </a:ln>
                  </pic:spPr>
                </pic:pic>
              </a:graphicData>
            </a:graphic>
          </wp:inline>
        </w:drawing>
      </w:r>
    </w:p>
    <w:p w14:paraId="36A65ACA"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WordPress</w:t>
      </w:r>
      <w:r w:rsidRPr="00024145">
        <w:rPr>
          <w:rFonts w:ascii="宋体" w:eastAsia="宋体" w:hAnsi="宋体" w:cs="宋体" w:hint="eastAsia"/>
          <w:b/>
          <w:bCs/>
          <w:color w:val="525F7F"/>
          <w:sz w:val="24"/>
          <w:szCs w:val="24"/>
          <w:lang w:bidi="bo-CN"/>
        </w:rPr>
        <w:t>的后</w:t>
      </w:r>
      <w:r w:rsidRPr="00024145">
        <w:rPr>
          <w:rFonts w:ascii="宋体" w:eastAsia="宋体" w:hAnsi="宋体" w:cs="宋体"/>
          <w:b/>
          <w:bCs/>
          <w:color w:val="525F7F"/>
          <w:sz w:val="24"/>
          <w:szCs w:val="24"/>
          <w:lang w:bidi="bo-CN"/>
        </w:rPr>
        <w:t>台</w:t>
      </w:r>
    </w:p>
    <w:p w14:paraId="26F5D4AC"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系统安</w:t>
      </w:r>
      <w:r w:rsidRPr="00024145">
        <w:rPr>
          <w:rFonts w:ascii="宋体" w:eastAsia="宋体" w:hAnsi="宋体" w:cs="宋体"/>
          <w:b/>
          <w:bCs/>
          <w:kern w:val="36"/>
          <w:sz w:val="48"/>
          <w:szCs w:val="48"/>
          <w:lang w:bidi="bo-CN"/>
        </w:rPr>
        <w:t>装</w:t>
      </w:r>
    </w:p>
    <w:p w14:paraId="3FEC836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可以安装其他</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发行版系统，核心用到的工具是</w:t>
      </w:r>
      <w:r w:rsidRPr="00024145">
        <w:rPr>
          <w:rFonts w:ascii="Times New Roman" w:eastAsia="Times New Roman" w:hAnsi="Times New Roman" w:cs="Times New Roman"/>
          <w:sz w:val="24"/>
          <w:szCs w:val="24"/>
          <w:lang w:bidi="bo-CN"/>
        </w:rPr>
        <w:t xml:space="preserve"> chroot </w:t>
      </w:r>
      <w:r w:rsidRPr="00024145">
        <w:rPr>
          <w:rFonts w:ascii="宋体" w:eastAsia="宋体" w:hAnsi="宋体" w:cs="宋体" w:hint="eastAsia"/>
          <w:sz w:val="24"/>
          <w:szCs w:val="24"/>
          <w:lang w:bidi="bo-CN"/>
        </w:rPr>
        <w:t>，所以我们得确保安装系统的时候</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proot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这个包你是安装好的，然后因为操作系统店都有官方维护的脚本，所以安装起来甚至比我们前面配置的开发环境还要简单，下面来具体的介绍吧</w:t>
      </w:r>
      <w:r w:rsidRPr="00024145">
        <w:rPr>
          <w:rFonts w:ascii="宋体" w:eastAsia="宋体" w:hAnsi="宋体" w:cs="宋体"/>
          <w:sz w:val="24"/>
          <w:szCs w:val="24"/>
          <w:lang w:bidi="bo-CN"/>
        </w:rPr>
        <w:t>。</w:t>
      </w:r>
    </w:p>
    <w:p w14:paraId="6F7AEE98"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实用必备工</w:t>
      </w:r>
      <w:r w:rsidRPr="00024145">
        <w:rPr>
          <w:rFonts w:ascii="宋体" w:eastAsia="宋体" w:hAnsi="宋体" w:cs="宋体"/>
          <w:b/>
          <w:bCs/>
          <w:sz w:val="36"/>
          <w:szCs w:val="36"/>
          <w:lang w:bidi="bo-CN"/>
        </w:rPr>
        <w:t>具</w:t>
      </w:r>
    </w:p>
    <w:p w14:paraId="5A20430A" w14:textId="77777777" w:rsidR="00024145" w:rsidRPr="00024145" w:rsidRDefault="00024145" w:rsidP="00024145">
      <w:pPr>
        <w:widowControl/>
        <w:shd w:val="clear" w:color="auto" w:fill="FFFFFF"/>
        <w:spacing w:before="3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有能力的朋友以下工具可以直接在</w:t>
      </w:r>
      <w:r w:rsidRPr="00024145">
        <w:rPr>
          <w:rFonts w:ascii="Times New Roman" w:eastAsia="Times New Roman" w:hAnsi="Times New Roman" w:cs="Times New Roman"/>
          <w:sz w:val="24"/>
          <w:szCs w:val="24"/>
          <w:lang w:bidi="bo-CN"/>
        </w:rPr>
        <w:t xml:space="preserve"> Google Play </w:t>
      </w:r>
      <w:r w:rsidRPr="00024145">
        <w:rPr>
          <w:rFonts w:ascii="宋体" w:eastAsia="宋体" w:hAnsi="宋体" w:cs="宋体" w:hint="eastAsia"/>
          <w:sz w:val="24"/>
          <w:szCs w:val="24"/>
          <w:lang w:bidi="bo-CN"/>
        </w:rPr>
        <w:t>商店里面下载，国光这里就简单列举搬运一下</w:t>
      </w:r>
      <w:r w:rsidRPr="00024145">
        <w:rPr>
          <w:rFonts w:ascii="Times New Roman" w:eastAsia="Times New Roman" w:hAnsi="Times New Roman" w:cs="Times New Roman"/>
          <w:sz w:val="24"/>
          <w:szCs w:val="24"/>
          <w:lang w:bidi="bo-CN"/>
        </w:rPr>
        <w:t>:</w:t>
      </w:r>
    </w:p>
    <w:tbl>
      <w:tblPr>
        <w:tblW w:w="11820" w:type="dxa"/>
        <w:tblBorders>
          <w:top w:val="single" w:sz="6" w:space="0" w:color="DFE2E5"/>
          <w:left w:val="single" w:sz="6" w:space="0" w:color="DFE2E5"/>
          <w:bottom w:val="single" w:sz="6" w:space="0" w:color="DFE2E5"/>
          <w:right w:val="single" w:sz="6" w:space="0" w:color="DFE2E5"/>
        </w:tblBorders>
        <w:tblCellMar>
          <w:top w:w="180" w:type="dxa"/>
          <w:left w:w="195" w:type="dxa"/>
          <w:bottom w:w="180" w:type="dxa"/>
          <w:right w:w="195" w:type="dxa"/>
        </w:tblCellMar>
        <w:tblLook w:val="04A0" w:firstRow="1" w:lastRow="0" w:firstColumn="1" w:lastColumn="0" w:noHBand="0" w:noVBand="1"/>
      </w:tblPr>
      <w:tblGrid>
        <w:gridCol w:w="4929"/>
        <w:gridCol w:w="2143"/>
        <w:gridCol w:w="4748"/>
      </w:tblGrid>
      <w:tr w:rsidR="00024145" w:rsidRPr="00024145" w14:paraId="2894A0F4" w14:textId="77777777" w:rsidTr="0002414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22B8C05C"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软件</w:t>
            </w:r>
          </w:p>
        </w:tc>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24B84837"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下载地址</w:t>
            </w:r>
          </w:p>
        </w:tc>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4CB721B3"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说明</w:t>
            </w:r>
          </w:p>
        </w:tc>
      </w:tr>
      <w:tr w:rsidR="00024145" w:rsidRPr="00024145" w14:paraId="78073207"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68EF6AB5"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VNC Viewer 3.6.1.42089 </w:t>
            </w:r>
            <w:r w:rsidRPr="00024145">
              <w:rPr>
                <w:rFonts w:ascii="宋体" w:eastAsia="宋体" w:hAnsi="宋体" w:cs="宋体"/>
                <w:sz w:val="24"/>
                <w:szCs w:val="24"/>
                <w:lang w:bidi="bo-CN"/>
              </w:rPr>
              <w:t>汉化版</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43DD9931"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hyperlink r:id="rId111" w:tgtFrame="_blank" w:history="1">
              <w:r w:rsidRPr="00024145">
                <w:rPr>
                  <w:rFonts w:ascii="宋体" w:eastAsia="宋体" w:hAnsi="宋体" w:cs="宋体"/>
                  <w:color w:val="66A6FF"/>
                  <w:sz w:val="24"/>
                  <w:szCs w:val="24"/>
                  <w:u w:val="single"/>
                  <w:lang w:bidi="bo-CN"/>
                </w:rPr>
                <w:t>蓝奏云</w:t>
              </w:r>
            </w:hyperlink>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274AB4CF"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远程连接使用</w:t>
            </w:r>
          </w:p>
        </w:tc>
      </w:tr>
      <w:tr w:rsidR="00024145" w:rsidRPr="00024145" w14:paraId="6E2280FD"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471725A9"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NetHunter KeX 4.0.7-6</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5E0CAC9E"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hyperlink r:id="rId112" w:tgtFrame="_blank" w:history="1">
              <w:r w:rsidRPr="00024145">
                <w:rPr>
                  <w:rFonts w:ascii="宋体" w:eastAsia="宋体" w:hAnsi="宋体" w:cs="宋体"/>
                  <w:color w:val="66A6FF"/>
                  <w:sz w:val="24"/>
                  <w:szCs w:val="24"/>
                  <w:u w:val="single"/>
                  <w:lang w:bidi="bo-CN"/>
                </w:rPr>
                <w:t>蓝奏云</w:t>
              </w:r>
            </w:hyperlink>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7471CA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Kali </w:t>
            </w:r>
            <w:r w:rsidRPr="00024145">
              <w:rPr>
                <w:rFonts w:ascii="宋体" w:eastAsia="宋体" w:hAnsi="宋体" w:cs="宋体"/>
                <w:sz w:val="24"/>
                <w:szCs w:val="24"/>
                <w:lang w:bidi="bo-CN"/>
              </w:rPr>
              <w:t>官方</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远程连接工具</w:t>
            </w:r>
          </w:p>
        </w:tc>
      </w:tr>
      <w:tr w:rsidR="00024145" w:rsidRPr="00024145" w14:paraId="705B59E8"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3CBB59B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AnLinux 6.10</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7A6D288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hyperlink r:id="rId113" w:tgtFrame="_blank" w:history="1">
              <w:r w:rsidRPr="00024145">
                <w:rPr>
                  <w:rFonts w:ascii="宋体" w:eastAsia="宋体" w:hAnsi="宋体" w:cs="宋体"/>
                  <w:color w:val="66A6FF"/>
                  <w:sz w:val="24"/>
                  <w:szCs w:val="24"/>
                  <w:u w:val="single"/>
                  <w:lang w:bidi="bo-CN"/>
                </w:rPr>
                <w:t>蓝奏云</w:t>
              </w:r>
            </w:hyperlink>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48B8B09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提供比较全面的系统安装脚本</w:t>
            </w:r>
          </w:p>
        </w:tc>
      </w:tr>
      <w:tr w:rsidR="00024145" w:rsidRPr="00024145" w14:paraId="11F74905"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7B951D4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AndroNix 4.2</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2921546"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Google Play</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5946F379"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提供比较全面的系统安装脚本</w:t>
            </w:r>
          </w:p>
        </w:tc>
      </w:tr>
    </w:tbl>
    <w:p w14:paraId="56B8F30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VNC </w:t>
      </w:r>
      <w:r w:rsidRPr="00024145">
        <w:rPr>
          <w:rFonts w:ascii="宋体" w:eastAsia="宋体" w:hAnsi="宋体" w:cs="宋体" w:hint="eastAsia"/>
          <w:sz w:val="24"/>
          <w:szCs w:val="24"/>
          <w:lang w:bidi="bo-CN"/>
        </w:rPr>
        <w:t>工具的隐藏技巧，首先我们默认使用</w:t>
      </w:r>
      <w:r w:rsidRPr="00024145">
        <w:rPr>
          <w:rFonts w:ascii="Times New Roman" w:eastAsia="Times New Roman" w:hAnsi="Times New Roman" w:cs="Times New Roman"/>
          <w:sz w:val="24"/>
          <w:szCs w:val="24"/>
          <w:lang w:bidi="bo-CN"/>
        </w:rPr>
        <w:t xml:space="preserve"> VNC Viewer </w:t>
      </w:r>
      <w:r w:rsidRPr="00024145">
        <w:rPr>
          <w:rFonts w:ascii="宋体" w:eastAsia="宋体" w:hAnsi="宋体" w:cs="宋体" w:hint="eastAsia"/>
          <w:sz w:val="24"/>
          <w:szCs w:val="24"/>
          <w:lang w:bidi="bo-CN"/>
        </w:rPr>
        <w:t>这个工具远程是下图这张效果，可以看到并没有占满全屏，强迫症无法接受</w:t>
      </w:r>
      <w:r w:rsidRPr="00024145">
        <w:rPr>
          <w:rFonts w:ascii="Times New Roman" w:eastAsia="Times New Roman" w:hAnsi="Times New Roman" w:cs="Times New Roman"/>
          <w:sz w:val="24"/>
          <w:szCs w:val="24"/>
          <w:lang w:bidi="bo-CN"/>
        </w:rPr>
        <w:t>:</w:t>
      </w:r>
    </w:p>
    <w:p w14:paraId="1050EFF9" w14:textId="44A2D32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EF4EC86" wp14:editId="4AAC075A">
            <wp:extent cx="6645910" cy="3225165"/>
            <wp:effectExtent l="0" t="0" r="2540" b="0"/>
            <wp:docPr id="65" name="Picture 65" descr="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NC Viewe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5910" cy="3225165"/>
                    </a:xfrm>
                    <a:prstGeom prst="rect">
                      <a:avLst/>
                    </a:prstGeom>
                    <a:noFill/>
                    <a:ln>
                      <a:noFill/>
                    </a:ln>
                  </pic:spPr>
                </pic:pic>
              </a:graphicData>
            </a:graphic>
          </wp:inline>
        </w:drawing>
      </w:r>
    </w:p>
    <w:p w14:paraId="0C12EA6B"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VNC Viewer</w:t>
      </w:r>
    </w:p>
    <w:p w14:paraId="4CB7BED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然后使用</w:t>
      </w:r>
      <w:r w:rsidRPr="00024145">
        <w:rPr>
          <w:rFonts w:ascii="Times New Roman" w:eastAsia="Times New Roman" w:hAnsi="Times New Roman" w:cs="Times New Roman"/>
          <w:sz w:val="24"/>
          <w:szCs w:val="24"/>
          <w:lang w:bidi="bo-CN"/>
        </w:rPr>
        <w:t xml:space="preserve"> Kali </w:t>
      </w:r>
      <w:r w:rsidRPr="00024145">
        <w:rPr>
          <w:rFonts w:ascii="宋体" w:eastAsia="宋体" w:hAnsi="宋体" w:cs="宋体" w:hint="eastAsia"/>
          <w:sz w:val="24"/>
          <w:szCs w:val="24"/>
          <w:lang w:bidi="bo-CN"/>
        </w:rPr>
        <w:t>官方的</w:t>
      </w:r>
      <w:r w:rsidRPr="00024145">
        <w:rPr>
          <w:rFonts w:ascii="Times New Roman" w:eastAsia="Times New Roman" w:hAnsi="Times New Roman" w:cs="Times New Roman"/>
          <w:sz w:val="24"/>
          <w:szCs w:val="24"/>
          <w:lang w:bidi="bo-CN"/>
        </w:rPr>
        <w:t xml:space="preserve"> NetHunter KeX </w:t>
      </w:r>
      <w:r w:rsidRPr="00024145">
        <w:rPr>
          <w:rFonts w:ascii="宋体" w:eastAsia="宋体" w:hAnsi="宋体" w:cs="宋体" w:hint="eastAsia"/>
          <w:sz w:val="24"/>
          <w:szCs w:val="24"/>
          <w:lang w:bidi="bo-CN"/>
        </w:rPr>
        <w:t>远程连接，屏幕就完全被充分利用了</w:t>
      </w:r>
      <w:r w:rsidRPr="00024145">
        <w:rPr>
          <w:rFonts w:ascii="Times New Roman" w:eastAsia="Times New Roman" w:hAnsi="Times New Roman" w:cs="Times New Roman"/>
          <w:sz w:val="24"/>
          <w:szCs w:val="24"/>
          <w:lang w:bidi="bo-CN"/>
        </w:rPr>
        <w:t>:</w:t>
      </w:r>
    </w:p>
    <w:p w14:paraId="40224D19" w14:textId="492821B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5229CBC" wp14:editId="5147C39C">
            <wp:extent cx="6645910" cy="3228340"/>
            <wp:effectExtent l="0" t="0" r="2540" b="0"/>
            <wp:docPr id="64" name="Picture 64" descr="NetHunter K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tHunter KeX"/>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3228340"/>
                    </a:xfrm>
                    <a:prstGeom prst="rect">
                      <a:avLst/>
                    </a:prstGeom>
                    <a:noFill/>
                    <a:ln>
                      <a:noFill/>
                    </a:ln>
                  </pic:spPr>
                </pic:pic>
              </a:graphicData>
            </a:graphic>
          </wp:inline>
        </w:drawing>
      </w:r>
    </w:p>
    <w:p w14:paraId="7EF49AFC"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NetHunter KeX</w:t>
      </w:r>
    </w:p>
    <w:p w14:paraId="08EAACC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但是</w:t>
      </w:r>
      <w:r w:rsidRPr="00024145">
        <w:rPr>
          <w:rFonts w:ascii="Times New Roman" w:eastAsia="Times New Roman" w:hAnsi="Times New Roman" w:cs="Times New Roman"/>
          <w:sz w:val="24"/>
          <w:szCs w:val="24"/>
          <w:lang w:bidi="bo-CN"/>
        </w:rPr>
        <w:t xml:space="preserve"> NetHunter Kex </w:t>
      </w:r>
      <w:r w:rsidRPr="00024145">
        <w:rPr>
          <w:rFonts w:ascii="宋体" w:eastAsia="宋体" w:hAnsi="宋体" w:cs="宋体" w:hint="eastAsia"/>
          <w:sz w:val="24"/>
          <w:szCs w:val="24"/>
          <w:lang w:bidi="bo-CN"/>
        </w:rPr>
        <w:t>在远程操作体验上又不如</w:t>
      </w:r>
      <w:r w:rsidRPr="00024145">
        <w:rPr>
          <w:rFonts w:ascii="Times New Roman" w:eastAsia="Times New Roman" w:hAnsi="Times New Roman" w:cs="Times New Roman"/>
          <w:sz w:val="24"/>
          <w:szCs w:val="24"/>
          <w:lang w:bidi="bo-CN"/>
        </w:rPr>
        <w:t xml:space="preserve"> VNC Viewer</w:t>
      </w:r>
      <w:r w:rsidRPr="00024145">
        <w:rPr>
          <w:rFonts w:ascii="宋体" w:eastAsia="宋体" w:hAnsi="宋体" w:cs="宋体" w:hint="eastAsia"/>
          <w:sz w:val="24"/>
          <w:szCs w:val="24"/>
          <w:lang w:bidi="bo-CN"/>
        </w:rPr>
        <w:t>舒服，难道鱼和熊掌就无法兼得了吗？</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当然可以！！！</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经过国光测试，这个时候后台关掉</w:t>
      </w:r>
      <w:r w:rsidRPr="00024145">
        <w:rPr>
          <w:rFonts w:ascii="Times New Roman" w:eastAsia="Times New Roman" w:hAnsi="Times New Roman" w:cs="Times New Roman"/>
          <w:sz w:val="24"/>
          <w:szCs w:val="24"/>
          <w:lang w:bidi="bo-CN"/>
        </w:rPr>
        <w:t xml:space="preserve"> NetHunter KeX </w:t>
      </w:r>
      <w:r w:rsidRPr="00024145">
        <w:rPr>
          <w:rFonts w:ascii="宋体" w:eastAsia="宋体" w:hAnsi="宋体" w:cs="宋体" w:hint="eastAsia"/>
          <w:sz w:val="24"/>
          <w:szCs w:val="24"/>
          <w:lang w:bidi="bo-CN"/>
        </w:rPr>
        <w:t>的时候呢，再用</w:t>
      </w:r>
      <w:r w:rsidRPr="00024145">
        <w:rPr>
          <w:rFonts w:ascii="Times New Roman" w:eastAsia="Times New Roman" w:hAnsi="Times New Roman" w:cs="Times New Roman"/>
          <w:sz w:val="24"/>
          <w:szCs w:val="24"/>
          <w:lang w:bidi="bo-CN"/>
        </w:rPr>
        <w:t xml:space="preserve"> VNC Viewer </w:t>
      </w:r>
      <w:r w:rsidRPr="00024145">
        <w:rPr>
          <w:rFonts w:ascii="宋体" w:eastAsia="宋体" w:hAnsi="宋体" w:cs="宋体" w:hint="eastAsia"/>
          <w:sz w:val="24"/>
          <w:szCs w:val="24"/>
          <w:lang w:bidi="bo-CN"/>
        </w:rPr>
        <w:t>就可以完美的利用手机的全部屏幕空间了，岂不是美哉</w:t>
      </w:r>
      <w:r w:rsidRPr="00024145">
        <w:rPr>
          <w:rFonts w:ascii="宋体" w:eastAsia="宋体" w:hAnsi="宋体" w:cs="宋体"/>
          <w:sz w:val="24"/>
          <w:szCs w:val="24"/>
          <w:lang w:bidi="bo-CN"/>
        </w:rPr>
        <w:t>。</w:t>
      </w:r>
    </w:p>
    <w:p w14:paraId="2DF26804"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Kali NetHunter</w:t>
      </w:r>
    </w:p>
    <w:p w14:paraId="478D3D9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Kali NetHunter </w:t>
      </w:r>
      <w:r w:rsidRPr="00024145">
        <w:rPr>
          <w:rFonts w:ascii="宋体" w:eastAsia="宋体" w:hAnsi="宋体" w:cs="宋体" w:hint="eastAsia"/>
          <w:sz w:val="24"/>
          <w:szCs w:val="24"/>
          <w:lang w:bidi="bo-CN"/>
        </w:rPr>
        <w:t>是基于</w:t>
      </w:r>
      <w:r w:rsidRPr="00024145">
        <w:rPr>
          <w:rFonts w:ascii="Times New Roman" w:eastAsia="Times New Roman" w:hAnsi="Times New Roman" w:cs="Times New Roman"/>
          <w:sz w:val="24"/>
          <w:szCs w:val="24"/>
          <w:lang w:bidi="bo-CN"/>
        </w:rPr>
        <w:t xml:space="preserve"> Kali Linux </w:t>
      </w:r>
      <w:r w:rsidRPr="00024145">
        <w:rPr>
          <w:rFonts w:ascii="宋体" w:eastAsia="宋体" w:hAnsi="宋体" w:cs="宋体" w:hint="eastAsia"/>
          <w:sz w:val="24"/>
          <w:szCs w:val="24"/>
          <w:lang w:bidi="bo-CN"/>
        </w:rPr>
        <w:t>的免费、开源的</w:t>
      </w:r>
      <w:r w:rsidRPr="00024145">
        <w:rPr>
          <w:rFonts w:ascii="Times New Roman" w:eastAsia="Times New Roman" w:hAnsi="Times New Roman" w:cs="Times New Roman"/>
          <w:sz w:val="24"/>
          <w:szCs w:val="24"/>
          <w:lang w:bidi="bo-CN"/>
        </w:rPr>
        <w:t xml:space="preserve"> Android </w:t>
      </w:r>
      <w:r w:rsidRPr="00024145">
        <w:rPr>
          <w:rFonts w:ascii="宋体" w:eastAsia="宋体" w:hAnsi="宋体" w:cs="宋体" w:hint="eastAsia"/>
          <w:sz w:val="24"/>
          <w:szCs w:val="24"/>
          <w:lang w:bidi="bo-CN"/>
        </w:rPr>
        <w:t>设备移动渗透测试平台，安全从业者必备的操作系统</w:t>
      </w:r>
      <w:r w:rsidRPr="00024145">
        <w:rPr>
          <w:rFonts w:ascii="宋体" w:eastAsia="宋体" w:hAnsi="宋体" w:cs="宋体"/>
          <w:sz w:val="24"/>
          <w:szCs w:val="24"/>
          <w:lang w:bidi="bo-CN"/>
        </w:rPr>
        <w:t>。</w:t>
      </w:r>
    </w:p>
    <w:p w14:paraId="108199E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Kali NetHunter</w:t>
      </w:r>
    </w:p>
    <w:p w14:paraId="56FA4C5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lastRenderedPageBreak/>
        <w:t xml:space="preserve">Kali </w:t>
      </w:r>
      <w:r w:rsidRPr="00024145">
        <w:rPr>
          <w:rFonts w:ascii="宋体" w:eastAsia="宋体" w:hAnsi="宋体" w:cs="宋体" w:hint="eastAsia"/>
          <w:sz w:val="24"/>
          <w:szCs w:val="24"/>
          <w:lang w:bidi="bo-CN"/>
        </w:rPr>
        <w:t>官网提供的完整的安装命令如下，下面国光标上注释方便大家理解</w:t>
      </w:r>
      <w:r w:rsidRPr="00024145">
        <w:rPr>
          <w:rFonts w:ascii="Times New Roman" w:eastAsia="Times New Roman" w:hAnsi="Times New Roman" w:cs="Times New Roman"/>
          <w:sz w:val="24"/>
          <w:szCs w:val="24"/>
          <w:lang w:bidi="bo-CN"/>
        </w:rPr>
        <w:t>:</w:t>
      </w:r>
    </w:p>
    <w:p w14:paraId="5B50B25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1D6F8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申请存储访问权限</w:t>
      </w:r>
    </w:p>
    <w:p w14:paraId="6F03078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termux-setup-storage</w:t>
      </w:r>
    </w:p>
    <w:p w14:paraId="6245075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D38202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 xml:space="preserve"> wget</w:t>
      </w:r>
    </w:p>
    <w:p w14:paraId="3D372A5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wget</w:t>
      </w:r>
    </w:p>
    <w:p w14:paraId="085F930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59894C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下载</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安装脚本</w:t>
      </w:r>
    </w:p>
    <w:p w14:paraId="5990DF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-O install-nethunter-termux https://offs.ec/2MceZWr </w:t>
      </w:r>
    </w:p>
    <w:p w14:paraId="25C8DA9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2577DFC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给脚本执行权限</w:t>
      </w:r>
    </w:p>
    <w:p w14:paraId="02CFA85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chmod</w:t>
      </w:r>
      <w:r w:rsidRPr="00024145">
        <w:rPr>
          <w:rFonts w:ascii="Courier New" w:eastAsia="Times New Roman" w:hAnsi="Courier New" w:cs="Courier New"/>
          <w:color w:val="F8F8F2"/>
          <w:sz w:val="27"/>
          <w:szCs w:val="27"/>
          <w:lang w:bidi="bo-CN"/>
        </w:rPr>
        <w:t xml:space="preserve"> +x install-nethunter-termux </w:t>
      </w:r>
    </w:p>
    <w:p w14:paraId="737AA29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2BB8A0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运行安装脚本</w:t>
      </w:r>
    </w:p>
    <w:p w14:paraId="2FAA973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./install-nethunter-termux</w:t>
      </w:r>
    </w:p>
    <w:p w14:paraId="3E78EC8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里面很多操作我们之前都做了，所以现在只需要如下几步即可</w:t>
      </w:r>
      <w:r w:rsidRPr="00024145">
        <w:rPr>
          <w:rFonts w:ascii="Times New Roman" w:eastAsia="Times New Roman" w:hAnsi="Times New Roman" w:cs="Times New Roman"/>
          <w:sz w:val="24"/>
          <w:szCs w:val="24"/>
          <w:lang w:bidi="bo-CN"/>
        </w:rPr>
        <w:t>:</w:t>
      </w:r>
    </w:p>
    <w:p w14:paraId="4017E4E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FB5E3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下载</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安装脚本</w:t>
      </w:r>
    </w:p>
    <w:p w14:paraId="2FDF3D8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-O install-nethunter-termux https://offs.ec/2MceZWr </w:t>
      </w:r>
    </w:p>
    <w:p w14:paraId="22480B1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0DDF07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给脚本执行权限</w:t>
      </w:r>
    </w:p>
    <w:p w14:paraId="1D5E8B7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chmod</w:t>
      </w:r>
      <w:r w:rsidRPr="00024145">
        <w:rPr>
          <w:rFonts w:ascii="Courier New" w:eastAsia="Times New Roman" w:hAnsi="Courier New" w:cs="Courier New"/>
          <w:color w:val="F8F8F2"/>
          <w:sz w:val="27"/>
          <w:szCs w:val="27"/>
          <w:lang w:bidi="bo-CN"/>
        </w:rPr>
        <w:t xml:space="preserve"> +x install-nethunter-termux </w:t>
      </w:r>
    </w:p>
    <w:p w14:paraId="4F18978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D7A5E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运行安装脚本</w:t>
      </w:r>
    </w:p>
    <w:p w14:paraId="5A7604A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./install-nethunter-termux</w:t>
      </w:r>
    </w:p>
    <w:p w14:paraId="7C9DCA97"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下载包大概</w:t>
      </w:r>
      <w:r w:rsidRPr="00024145">
        <w:rPr>
          <w:rFonts w:ascii="Times New Roman" w:eastAsia="Times New Roman" w:hAnsi="Times New Roman" w:cs="Times New Roman"/>
          <w:color w:val="666666"/>
          <w:sz w:val="24"/>
          <w:szCs w:val="24"/>
          <w:lang w:bidi="bo-CN"/>
        </w:rPr>
        <w:t>1.2GB</w:t>
      </w:r>
      <w:r w:rsidRPr="00024145">
        <w:rPr>
          <w:rFonts w:ascii="宋体" w:eastAsia="宋体" w:hAnsi="宋体" w:cs="宋体" w:hint="eastAsia"/>
          <w:color w:val="666666"/>
          <w:sz w:val="24"/>
          <w:szCs w:val="24"/>
          <w:lang w:bidi="bo-CN"/>
        </w:rPr>
        <w:t>左右安装过程比较慢，国光这里建议大家挂代理下载，提供效率和成功</w:t>
      </w:r>
      <w:r w:rsidRPr="00024145">
        <w:rPr>
          <w:rFonts w:ascii="宋体" w:eastAsia="宋体" w:hAnsi="宋体" w:cs="宋体"/>
          <w:color w:val="666666"/>
          <w:sz w:val="24"/>
          <w:szCs w:val="24"/>
          <w:lang w:bidi="bo-CN"/>
        </w:rPr>
        <w:t>率</w:t>
      </w:r>
    </w:p>
    <w:p w14:paraId="4C72051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如果你没有代理怎么办？</w:t>
      </w:r>
      <w:r w:rsidRPr="00024145">
        <w:rPr>
          <w:rFonts w:ascii="Times New Roman" w:eastAsia="Times New Roman" w:hAnsi="Times New Roman" w:cs="Times New Roman"/>
          <w:sz w:val="24"/>
          <w:szCs w:val="24"/>
          <w:lang w:bidi="bo-CN"/>
        </w:rPr>
        <w:t> </w:t>
      </w:r>
      <w:hyperlink r:id="rId116" w:tgtFrame="_blank" w:history="1">
        <w:r w:rsidRPr="00024145">
          <w:rPr>
            <w:rFonts w:ascii="Times New Roman" w:eastAsia="Times New Roman" w:hAnsi="Times New Roman" w:cs="Times New Roman"/>
            <w:color w:val="66A6FF"/>
            <w:sz w:val="24"/>
            <w:szCs w:val="24"/>
            <w:u w:val="single"/>
            <w:lang w:bidi="bo-CN"/>
          </w:rPr>
          <w:t>https://images.kali.org/nethunter/kalifs-arm64-full.tar.xz</w:t>
        </w:r>
      </w:hyperlink>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这个就是最大的</w:t>
      </w:r>
      <w:r w:rsidRPr="00024145">
        <w:rPr>
          <w:rFonts w:ascii="Times New Roman" w:eastAsia="Times New Roman" w:hAnsi="Times New Roman" w:cs="Times New Roman"/>
          <w:sz w:val="24"/>
          <w:szCs w:val="24"/>
          <w:lang w:bidi="bo-CN"/>
        </w:rPr>
        <w:t>1.2GB</w:t>
      </w:r>
      <w:r w:rsidRPr="00024145">
        <w:rPr>
          <w:rFonts w:ascii="宋体" w:eastAsia="宋体" w:hAnsi="宋体" w:cs="宋体" w:hint="eastAsia"/>
          <w:sz w:val="24"/>
          <w:szCs w:val="24"/>
          <w:lang w:bidi="bo-CN"/>
        </w:rPr>
        <w:t>的数据包，复制链接地址到迅雷等下载工具里面下载下来，然后拷贝到</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手机的安装脚本同级目录下，或者直接更改脚本把这个数据包的下载地址替换为局域网的地址都可以方法有很多</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大家可以自行发挥</w:t>
      </w:r>
      <w:r w:rsidRPr="00024145">
        <w:rPr>
          <w:rFonts w:ascii="宋体" w:eastAsia="宋体" w:hAnsi="宋体" w:cs="宋体"/>
          <w:sz w:val="24"/>
          <w:szCs w:val="24"/>
          <w:lang w:bidi="bo-CN"/>
        </w:rPr>
        <w:t>。</w:t>
      </w:r>
    </w:p>
    <w:p w14:paraId="4D39C4C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安装成功的效果图如下</w:t>
      </w:r>
      <w:r w:rsidRPr="00024145">
        <w:rPr>
          <w:rFonts w:ascii="Times New Roman" w:eastAsia="Times New Roman" w:hAnsi="Times New Roman" w:cs="Times New Roman"/>
          <w:sz w:val="24"/>
          <w:szCs w:val="24"/>
          <w:lang w:bidi="bo-CN"/>
        </w:rPr>
        <w:t>:</w:t>
      </w:r>
    </w:p>
    <w:p w14:paraId="3C3EF171" w14:textId="239D32B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BE399CA" wp14:editId="193F11DE">
            <wp:extent cx="6645910" cy="5730240"/>
            <wp:effectExtent l="0" t="0" r="2540" b="3810"/>
            <wp:docPr id="63" name="Picture 63" descr="https://image.3001.net/images/20200421/1587452192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3001.net/images/20200421/1587452192260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5730240"/>
                    </a:xfrm>
                    <a:prstGeom prst="rect">
                      <a:avLst/>
                    </a:prstGeom>
                    <a:noFill/>
                    <a:ln>
                      <a:noFill/>
                    </a:ln>
                  </pic:spPr>
                </pic:pic>
              </a:graphicData>
            </a:graphic>
          </wp:inline>
        </w:drawing>
      </w:r>
    </w:p>
    <w:p w14:paraId="55C14C26" w14:textId="77777777" w:rsidR="00024145" w:rsidRPr="00024145" w:rsidRDefault="00024145" w:rsidP="00024145">
      <w:pPr>
        <w:widowControl/>
        <w:shd w:val="clear" w:color="auto" w:fill="FFFFFF"/>
        <w:spacing w:before="570"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基本使用命</w:t>
      </w:r>
      <w:r w:rsidRPr="00024145">
        <w:rPr>
          <w:rFonts w:ascii="宋体" w:eastAsia="宋体" w:hAnsi="宋体" w:cs="宋体"/>
          <w:b/>
          <w:bCs/>
          <w:sz w:val="27"/>
          <w:szCs w:val="27"/>
          <w:lang w:bidi="bo-CN"/>
        </w:rPr>
        <w:t>令</w:t>
      </w:r>
    </w:p>
    <w:tbl>
      <w:tblPr>
        <w:tblW w:w="11820" w:type="dxa"/>
        <w:tblBorders>
          <w:top w:val="single" w:sz="6" w:space="0" w:color="DFE2E5"/>
          <w:left w:val="single" w:sz="6" w:space="0" w:color="DFE2E5"/>
          <w:bottom w:val="single" w:sz="6" w:space="0" w:color="DFE2E5"/>
          <w:right w:val="single" w:sz="6" w:space="0" w:color="DFE2E5"/>
        </w:tblBorders>
        <w:tblCellMar>
          <w:top w:w="180" w:type="dxa"/>
          <w:left w:w="195" w:type="dxa"/>
          <w:bottom w:w="180" w:type="dxa"/>
          <w:right w:w="195" w:type="dxa"/>
        </w:tblCellMar>
        <w:tblLook w:val="04A0" w:firstRow="1" w:lastRow="0" w:firstColumn="1" w:lastColumn="0" w:noHBand="0" w:noVBand="1"/>
      </w:tblPr>
      <w:tblGrid>
        <w:gridCol w:w="4417"/>
        <w:gridCol w:w="7403"/>
      </w:tblGrid>
      <w:tr w:rsidR="00024145" w:rsidRPr="00024145" w14:paraId="5C394EC4" w14:textId="77777777" w:rsidTr="0002414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73932E4F"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命令</w:t>
            </w:r>
          </w:p>
        </w:tc>
        <w:tc>
          <w:tcPr>
            <w:tcW w:w="0" w:type="auto"/>
            <w:tcBorders>
              <w:top w:val="single" w:sz="6" w:space="0" w:color="DFE2E5"/>
              <w:left w:val="single" w:sz="6" w:space="0" w:color="DFE2E5"/>
              <w:bottom w:val="single" w:sz="6" w:space="0" w:color="DFE2E5"/>
              <w:right w:val="single" w:sz="6" w:space="0" w:color="DFE2E5"/>
            </w:tcBorders>
            <w:shd w:val="clear" w:color="auto" w:fill="F2F2F2"/>
            <w:vAlign w:val="center"/>
            <w:hideMark/>
          </w:tcPr>
          <w:p w14:paraId="70648B1A" w14:textId="77777777" w:rsidR="00024145" w:rsidRPr="00024145" w:rsidRDefault="00024145" w:rsidP="00024145">
            <w:pPr>
              <w:widowControl/>
              <w:spacing w:line="240" w:lineRule="auto"/>
              <w:rPr>
                <w:rFonts w:ascii="Times New Roman" w:eastAsia="Times New Roman" w:hAnsi="Times New Roman" w:cs="Times New Roman"/>
                <w:b/>
                <w:bCs/>
                <w:sz w:val="24"/>
                <w:szCs w:val="24"/>
                <w:lang w:bidi="bo-CN"/>
              </w:rPr>
            </w:pPr>
            <w:r w:rsidRPr="00024145">
              <w:rPr>
                <w:rFonts w:ascii="宋体" w:eastAsia="宋体" w:hAnsi="宋体" w:cs="宋体"/>
                <w:b/>
                <w:bCs/>
                <w:sz w:val="24"/>
                <w:szCs w:val="24"/>
                <w:lang w:bidi="bo-CN"/>
              </w:rPr>
              <w:t>说明</w:t>
            </w:r>
          </w:p>
        </w:tc>
      </w:tr>
      <w:tr w:rsidR="00024145" w:rsidRPr="00024145" w14:paraId="61FAD186"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1D8FABD1"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2BBF3902"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启动</w:t>
            </w:r>
            <w:r w:rsidRPr="00024145">
              <w:rPr>
                <w:rFonts w:ascii="Times New Roman" w:eastAsia="Times New Roman" w:hAnsi="Times New Roman" w:cs="Times New Roman"/>
                <w:sz w:val="24"/>
                <w:szCs w:val="24"/>
                <w:lang w:bidi="bo-CN"/>
              </w:rPr>
              <w:t xml:space="preserve"> Kali NetHunter </w:t>
            </w:r>
            <w:r w:rsidRPr="00024145">
              <w:rPr>
                <w:rFonts w:ascii="宋体" w:eastAsia="宋体" w:hAnsi="宋体" w:cs="宋体"/>
                <w:sz w:val="24"/>
                <w:szCs w:val="24"/>
                <w:lang w:bidi="bo-CN"/>
              </w:rPr>
              <w:t>命令行界面</w:t>
            </w:r>
          </w:p>
        </w:tc>
      </w:tr>
      <w:tr w:rsidR="00024145" w:rsidRPr="00024145" w14:paraId="462DD256"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6E44ECA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kex passwd</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6538915F"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配置</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sz w:val="24"/>
                <w:szCs w:val="24"/>
                <w:lang w:bidi="bo-CN"/>
              </w:rPr>
              <w:t>密码</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sz w:val="24"/>
                <w:szCs w:val="24"/>
                <w:lang w:bidi="bo-CN"/>
              </w:rPr>
              <w:t>仅在第一次使用前需要</w:t>
            </w:r>
            <w:r w:rsidRPr="00024145">
              <w:rPr>
                <w:rFonts w:ascii="Times New Roman" w:eastAsia="Times New Roman" w:hAnsi="Times New Roman" w:cs="Times New Roman"/>
                <w:sz w:val="24"/>
                <w:szCs w:val="24"/>
                <w:lang w:bidi="bo-CN"/>
              </w:rPr>
              <w:t>)</w:t>
            </w:r>
          </w:p>
        </w:tc>
      </w:tr>
      <w:tr w:rsidR="00024145" w:rsidRPr="00024145" w14:paraId="447D04E9"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66EB0B80"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kex &amp;</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62251AAB"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开始</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sz w:val="24"/>
                <w:szCs w:val="24"/>
                <w:lang w:bidi="bo-CN"/>
              </w:rPr>
              <w:t>会话服务</w:t>
            </w:r>
          </w:p>
        </w:tc>
      </w:tr>
      <w:tr w:rsidR="00024145" w:rsidRPr="00024145" w14:paraId="12FC5AEE"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0B3242FA"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kex stop</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2402C9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停止</w:t>
            </w:r>
            <w:r w:rsidRPr="00024145">
              <w:rPr>
                <w:rFonts w:ascii="Times New Roman" w:eastAsia="Times New Roman" w:hAnsi="Times New Roman" w:cs="Times New Roman"/>
                <w:sz w:val="24"/>
                <w:szCs w:val="24"/>
                <w:lang w:bidi="bo-CN"/>
              </w:rPr>
              <w:t xml:space="preserve"> Kali NetHunter </w:t>
            </w:r>
            <w:r w:rsidRPr="00024145">
              <w:rPr>
                <w:rFonts w:ascii="宋体" w:eastAsia="宋体" w:hAnsi="宋体" w:cs="宋体"/>
                <w:sz w:val="24"/>
                <w:szCs w:val="24"/>
                <w:lang w:bidi="bo-CN"/>
              </w:rPr>
              <w:t>桌面</w:t>
            </w:r>
          </w:p>
        </w:tc>
      </w:tr>
      <w:tr w:rsidR="00024145" w:rsidRPr="00024145" w14:paraId="1489E6C8"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7639126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&lt;command&gt;</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0684179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在</w:t>
            </w:r>
            <w:r w:rsidRPr="00024145">
              <w:rPr>
                <w:rFonts w:ascii="Times New Roman" w:eastAsia="Times New Roman" w:hAnsi="Times New Roman" w:cs="Times New Roman"/>
                <w:sz w:val="24"/>
                <w:szCs w:val="24"/>
                <w:lang w:bidi="bo-CN"/>
              </w:rPr>
              <w:t xml:space="preserve"> NetHunter </w:t>
            </w:r>
            <w:r w:rsidRPr="00024145">
              <w:rPr>
                <w:rFonts w:ascii="宋体" w:eastAsia="宋体" w:hAnsi="宋体" w:cs="宋体"/>
                <w:sz w:val="24"/>
                <w:szCs w:val="24"/>
                <w:lang w:bidi="bo-CN"/>
              </w:rPr>
              <w:t>环境中运行命令</w:t>
            </w:r>
          </w:p>
        </w:tc>
      </w:tr>
      <w:tr w:rsidR="00024145" w:rsidRPr="00024145" w14:paraId="557EE64E"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096741DA"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-r</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59560EB4"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以</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sz w:val="24"/>
                <w:szCs w:val="24"/>
                <w:lang w:bidi="bo-CN"/>
              </w:rPr>
              <w:t>身份启动</w:t>
            </w:r>
            <w:r w:rsidRPr="00024145">
              <w:rPr>
                <w:rFonts w:ascii="Times New Roman" w:eastAsia="Times New Roman" w:hAnsi="Times New Roman" w:cs="Times New Roman"/>
                <w:sz w:val="24"/>
                <w:szCs w:val="24"/>
                <w:lang w:bidi="bo-CN"/>
              </w:rPr>
              <w:t xml:space="preserve"> Kali NetHunterk </w:t>
            </w:r>
            <w:r w:rsidRPr="00024145">
              <w:rPr>
                <w:rFonts w:ascii="宋体" w:eastAsia="宋体" w:hAnsi="宋体" w:cs="宋体"/>
                <w:sz w:val="24"/>
                <w:szCs w:val="24"/>
                <w:lang w:bidi="bo-CN"/>
              </w:rPr>
              <w:t>命令行界面</w:t>
            </w:r>
          </w:p>
        </w:tc>
      </w:tr>
      <w:tr w:rsidR="00024145" w:rsidRPr="00024145" w14:paraId="26DEA9D9"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0056332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lastRenderedPageBreak/>
              <w:t>nethunter -r kex passwd</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05F5197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配置</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sz w:val="24"/>
                <w:szCs w:val="24"/>
                <w:lang w:bidi="bo-CN"/>
              </w:rPr>
              <w:t>用户的</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sz w:val="24"/>
                <w:szCs w:val="24"/>
                <w:lang w:bidi="bo-CN"/>
              </w:rPr>
              <w:t>密码</w:t>
            </w:r>
          </w:p>
        </w:tc>
      </w:tr>
      <w:tr w:rsidR="00024145" w:rsidRPr="00024145" w14:paraId="3257821C"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4726B3D9"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-r kex &amp;</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32CE6077"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以</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sz w:val="24"/>
                <w:szCs w:val="24"/>
                <w:lang w:bidi="bo-CN"/>
              </w:rPr>
              <w:t>身份开始</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sz w:val="24"/>
                <w:szCs w:val="24"/>
                <w:lang w:bidi="bo-CN"/>
              </w:rPr>
              <w:t>会话服务</w:t>
            </w:r>
          </w:p>
        </w:tc>
      </w:tr>
      <w:tr w:rsidR="00024145" w:rsidRPr="00024145" w14:paraId="42ECE3E0"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62272D95"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-r kex stop</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140C9CED"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停止</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sz w:val="24"/>
                <w:szCs w:val="24"/>
                <w:lang w:bidi="bo-CN"/>
              </w:rPr>
              <w:t>身份运行的</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sz w:val="24"/>
                <w:szCs w:val="24"/>
                <w:lang w:bidi="bo-CN"/>
              </w:rPr>
              <w:t>会话服务</w:t>
            </w:r>
          </w:p>
        </w:tc>
      </w:tr>
      <w:tr w:rsidR="00024145" w:rsidRPr="00024145" w14:paraId="39F2C648" w14:textId="77777777" w:rsidTr="00024145">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14EECF8F"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-r kex kill</w:t>
            </w:r>
          </w:p>
        </w:tc>
        <w:tc>
          <w:tcPr>
            <w:tcW w:w="0" w:type="auto"/>
            <w:tcBorders>
              <w:top w:val="single" w:sz="6" w:space="0" w:color="DFE2E5"/>
              <w:left w:val="single" w:sz="6" w:space="0" w:color="DFE2E5"/>
              <w:bottom w:val="single" w:sz="6" w:space="0" w:color="DFE2E5"/>
              <w:right w:val="single" w:sz="6" w:space="0" w:color="DFE2E5"/>
            </w:tcBorders>
            <w:shd w:val="clear" w:color="auto" w:fill="FAFAFA"/>
            <w:vAlign w:val="center"/>
            <w:hideMark/>
          </w:tcPr>
          <w:p w14:paraId="289D69DB"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杀掉所有的</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sz w:val="24"/>
                <w:szCs w:val="24"/>
                <w:lang w:bidi="bo-CN"/>
              </w:rPr>
              <w:t>会话</w:t>
            </w:r>
          </w:p>
        </w:tc>
      </w:tr>
      <w:tr w:rsidR="00024145" w:rsidRPr="00024145" w14:paraId="798EB237" w14:textId="77777777" w:rsidTr="00024145">
        <w:tc>
          <w:tcPr>
            <w:tcW w:w="0" w:type="auto"/>
            <w:tcBorders>
              <w:top w:val="single" w:sz="6" w:space="0" w:color="DFE2E5"/>
              <w:left w:val="single" w:sz="6" w:space="0" w:color="DFE2E5"/>
              <w:bottom w:val="single" w:sz="6" w:space="0" w:color="DFE2E5"/>
              <w:right w:val="single" w:sz="6" w:space="0" w:color="DFE2E5"/>
            </w:tcBorders>
            <w:vAlign w:val="center"/>
            <w:hideMark/>
          </w:tcPr>
          <w:p w14:paraId="31AD9C30"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nethunter -r &lt;command&gt;</w:t>
            </w:r>
          </w:p>
        </w:tc>
        <w:tc>
          <w:tcPr>
            <w:tcW w:w="0" w:type="auto"/>
            <w:tcBorders>
              <w:top w:val="single" w:sz="6" w:space="0" w:color="DFE2E5"/>
              <w:left w:val="single" w:sz="6" w:space="0" w:color="DFE2E5"/>
              <w:bottom w:val="single" w:sz="6" w:space="0" w:color="DFE2E5"/>
              <w:right w:val="single" w:sz="6" w:space="0" w:color="DFE2E5"/>
            </w:tcBorders>
            <w:vAlign w:val="center"/>
            <w:hideMark/>
          </w:tcPr>
          <w:p w14:paraId="6C4DA3B8" w14:textId="77777777" w:rsidR="00024145" w:rsidRPr="00024145" w:rsidRDefault="00024145" w:rsidP="00024145">
            <w:pPr>
              <w:widowControl/>
              <w:spacing w:line="240" w:lineRule="auto"/>
              <w:rPr>
                <w:rFonts w:ascii="Times New Roman" w:eastAsia="Times New Roman" w:hAnsi="Times New Roman" w:cs="Times New Roman"/>
                <w:sz w:val="24"/>
                <w:szCs w:val="24"/>
                <w:lang w:bidi="bo-CN"/>
              </w:rPr>
            </w:pPr>
            <w:r w:rsidRPr="00024145">
              <w:rPr>
                <w:rFonts w:ascii="宋体" w:eastAsia="宋体" w:hAnsi="宋体" w:cs="宋体"/>
                <w:sz w:val="24"/>
                <w:szCs w:val="24"/>
                <w:lang w:bidi="bo-CN"/>
              </w:rPr>
              <w:t>以</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sz w:val="24"/>
                <w:szCs w:val="24"/>
                <w:lang w:bidi="bo-CN"/>
              </w:rPr>
              <w:t>身份在</w:t>
            </w:r>
            <w:r w:rsidRPr="00024145">
              <w:rPr>
                <w:rFonts w:ascii="Times New Roman" w:eastAsia="Times New Roman" w:hAnsi="Times New Roman" w:cs="Times New Roman"/>
                <w:sz w:val="24"/>
                <w:szCs w:val="24"/>
                <w:lang w:bidi="bo-CN"/>
              </w:rPr>
              <w:t xml:space="preserve"> NetHunter </w:t>
            </w:r>
            <w:r w:rsidRPr="00024145">
              <w:rPr>
                <w:rFonts w:ascii="宋体" w:eastAsia="宋体" w:hAnsi="宋体" w:cs="宋体"/>
                <w:sz w:val="24"/>
                <w:szCs w:val="24"/>
                <w:lang w:bidi="bo-CN"/>
              </w:rPr>
              <w:t>环境中运行命令</w:t>
            </w:r>
          </w:p>
        </w:tc>
      </w:tr>
    </w:tbl>
    <w:p w14:paraId="7257E93B" w14:textId="77777777" w:rsidR="00024145" w:rsidRPr="00024145" w:rsidRDefault="00024145" w:rsidP="00024145">
      <w:pPr>
        <w:widowControl/>
        <w:shd w:val="clear" w:color="auto" w:fill="FFFFFF"/>
        <w:spacing w:after="150"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 xml:space="preserve">nethunter </w:t>
      </w:r>
      <w:r w:rsidRPr="00024145">
        <w:rPr>
          <w:rFonts w:ascii="宋体" w:eastAsia="宋体" w:hAnsi="宋体" w:cs="宋体" w:hint="eastAsia"/>
          <w:color w:val="666666"/>
          <w:sz w:val="24"/>
          <w:szCs w:val="24"/>
          <w:lang w:bidi="bo-CN"/>
        </w:rPr>
        <w:t>命令可以缩写成</w:t>
      </w:r>
      <w:r w:rsidRPr="00024145">
        <w:rPr>
          <w:rFonts w:ascii="Times New Roman" w:eastAsia="Times New Roman" w:hAnsi="Times New Roman" w:cs="Times New Roman"/>
          <w:color w:val="666666"/>
          <w:sz w:val="24"/>
          <w:szCs w:val="24"/>
          <w:lang w:bidi="bo-CN"/>
        </w:rPr>
        <w:t xml:space="preserve"> nh </w:t>
      </w:r>
      <w:r w:rsidRPr="00024145">
        <w:rPr>
          <w:rFonts w:ascii="宋体" w:eastAsia="宋体" w:hAnsi="宋体" w:cs="宋体" w:hint="eastAsia"/>
          <w:color w:val="666666"/>
          <w:sz w:val="24"/>
          <w:szCs w:val="24"/>
          <w:lang w:bidi="bo-CN"/>
        </w:rPr>
        <w:t>，</w:t>
      </w:r>
      <w:r w:rsidRPr="00024145">
        <w:rPr>
          <w:rFonts w:ascii="Times New Roman" w:eastAsia="Times New Roman" w:hAnsi="Times New Roman" w:cs="Times New Roman"/>
          <w:color w:val="666666"/>
          <w:sz w:val="24"/>
          <w:szCs w:val="24"/>
          <w:lang w:bidi="bo-CN"/>
        </w:rPr>
        <w:t xml:space="preserve">Kali NetHunter </w:t>
      </w:r>
      <w:r w:rsidRPr="00024145">
        <w:rPr>
          <w:rFonts w:ascii="宋体" w:eastAsia="宋体" w:hAnsi="宋体" w:cs="宋体" w:hint="eastAsia"/>
          <w:color w:val="666666"/>
          <w:sz w:val="24"/>
          <w:szCs w:val="24"/>
          <w:lang w:bidi="bo-CN"/>
        </w:rPr>
        <w:t>默认的用户名</w:t>
      </w:r>
      <w:r w:rsidRPr="00024145">
        <w:rPr>
          <w:rFonts w:ascii="Times New Roman" w:eastAsia="Times New Roman" w:hAnsi="Times New Roman" w:cs="Times New Roman"/>
          <w:color w:val="666666"/>
          <w:sz w:val="24"/>
          <w:szCs w:val="24"/>
          <w:lang w:bidi="bo-CN"/>
        </w:rPr>
        <w:t xml:space="preserve"> kali </w:t>
      </w:r>
      <w:r w:rsidRPr="00024145">
        <w:rPr>
          <w:rFonts w:ascii="宋体" w:eastAsia="宋体" w:hAnsi="宋体" w:cs="宋体" w:hint="eastAsia"/>
          <w:color w:val="666666"/>
          <w:sz w:val="24"/>
          <w:szCs w:val="24"/>
          <w:lang w:bidi="bo-CN"/>
        </w:rPr>
        <w:t>的密码也是</w:t>
      </w:r>
      <w:r w:rsidRPr="00024145">
        <w:rPr>
          <w:rFonts w:ascii="Times New Roman" w:eastAsia="Times New Roman" w:hAnsi="Times New Roman" w:cs="Times New Roman"/>
          <w:color w:val="666666"/>
          <w:sz w:val="24"/>
          <w:szCs w:val="24"/>
          <w:lang w:bidi="bo-CN"/>
        </w:rPr>
        <w:t xml:space="preserve"> kali</w:t>
      </w:r>
    </w:p>
    <w:p w14:paraId="319B6303" w14:textId="77777777" w:rsidR="00024145" w:rsidRPr="00024145" w:rsidRDefault="00024145" w:rsidP="00024145">
      <w:pPr>
        <w:widowControl/>
        <w:shd w:val="clear" w:color="auto" w:fill="FFFFFF"/>
        <w:spacing w:before="30"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 xml:space="preserve">root </w:t>
      </w:r>
      <w:r w:rsidRPr="00024145">
        <w:rPr>
          <w:rFonts w:ascii="宋体" w:eastAsia="宋体" w:hAnsi="宋体" w:cs="宋体" w:hint="eastAsia"/>
          <w:color w:val="666666"/>
          <w:sz w:val="24"/>
          <w:szCs w:val="24"/>
          <w:lang w:bidi="bo-CN"/>
        </w:rPr>
        <w:t>密码没有设置</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可以输入</w:t>
      </w:r>
      <w:r w:rsidRPr="00024145">
        <w:rPr>
          <w:rFonts w:ascii="Times New Roman" w:eastAsia="Times New Roman" w:hAnsi="Times New Roman" w:cs="Times New Roman"/>
          <w:color w:val="666666"/>
          <w:sz w:val="24"/>
          <w:szCs w:val="24"/>
          <w:lang w:bidi="bo-CN"/>
        </w:rPr>
        <w:t xml:space="preserve"> sudo passwd </w:t>
      </w:r>
      <w:r w:rsidRPr="00024145">
        <w:rPr>
          <w:rFonts w:ascii="宋体" w:eastAsia="宋体" w:hAnsi="宋体" w:cs="宋体" w:hint="eastAsia"/>
          <w:color w:val="666666"/>
          <w:sz w:val="24"/>
          <w:szCs w:val="24"/>
          <w:lang w:bidi="bo-CN"/>
        </w:rPr>
        <w:t>来修改</w:t>
      </w:r>
      <w:r w:rsidRPr="00024145">
        <w:rPr>
          <w:rFonts w:ascii="Times New Roman" w:eastAsia="Times New Roman" w:hAnsi="Times New Roman" w:cs="Times New Roman"/>
          <w:color w:val="666666"/>
          <w:sz w:val="24"/>
          <w:szCs w:val="24"/>
          <w:lang w:bidi="bo-CN"/>
        </w:rPr>
        <w:t xml:space="preserve"> root </w:t>
      </w:r>
      <w:r w:rsidRPr="00024145">
        <w:rPr>
          <w:rFonts w:ascii="宋体" w:eastAsia="宋体" w:hAnsi="宋体" w:cs="宋体" w:hint="eastAsia"/>
          <w:color w:val="666666"/>
          <w:sz w:val="24"/>
          <w:szCs w:val="24"/>
          <w:lang w:bidi="bo-CN"/>
        </w:rPr>
        <w:t>用户的密</w:t>
      </w:r>
      <w:r w:rsidRPr="00024145">
        <w:rPr>
          <w:rFonts w:ascii="宋体" w:eastAsia="宋体" w:hAnsi="宋体" w:cs="宋体"/>
          <w:color w:val="666666"/>
          <w:sz w:val="24"/>
          <w:szCs w:val="24"/>
          <w:lang w:bidi="bo-CN"/>
        </w:rPr>
        <w:t>码</w:t>
      </w:r>
    </w:p>
    <w:p w14:paraId="31323731" w14:textId="7FE7041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58F846B" wp14:editId="2E294273">
            <wp:extent cx="6645910" cy="3067685"/>
            <wp:effectExtent l="0" t="0" r="2540" b="0"/>
            <wp:docPr id="62" name="Picture 62" descr="https://image.3001.net/images/20200421/15874636577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age.3001.net/images/20200421/1587463657731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45910" cy="3067685"/>
                    </a:xfrm>
                    <a:prstGeom prst="rect">
                      <a:avLst/>
                    </a:prstGeom>
                    <a:noFill/>
                    <a:ln>
                      <a:noFill/>
                    </a:ln>
                  </pic:spPr>
                </pic:pic>
              </a:graphicData>
            </a:graphic>
          </wp:inline>
        </w:drawing>
      </w:r>
    </w:p>
    <w:p w14:paraId="6E7C291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Kali </w:t>
      </w:r>
      <w:r w:rsidRPr="00024145">
        <w:rPr>
          <w:rFonts w:ascii="宋体" w:eastAsia="宋体" w:hAnsi="宋体" w:cs="宋体" w:hint="eastAsia"/>
          <w:sz w:val="24"/>
          <w:szCs w:val="24"/>
          <w:lang w:bidi="bo-CN"/>
        </w:rPr>
        <w:t>命令行的使用国光不在废话了，下面就列几个点，大家可以关注一下</w:t>
      </w:r>
      <w:r w:rsidRPr="00024145">
        <w:rPr>
          <w:rFonts w:ascii="Times New Roman" w:eastAsia="Times New Roman" w:hAnsi="Times New Roman" w:cs="Times New Roman"/>
          <w:sz w:val="24"/>
          <w:szCs w:val="24"/>
          <w:lang w:bidi="bo-CN"/>
        </w:rPr>
        <w:t>:</w:t>
      </w:r>
    </w:p>
    <w:p w14:paraId="2C424754" w14:textId="77777777" w:rsidR="00024145" w:rsidRPr="00024145" w:rsidRDefault="00024145" w:rsidP="00024145">
      <w:pPr>
        <w:widowControl/>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Kali Linux </w:t>
      </w:r>
      <w:r w:rsidRPr="00024145">
        <w:rPr>
          <w:rFonts w:ascii="宋体" w:eastAsia="宋体" w:hAnsi="宋体" w:cs="宋体" w:hint="eastAsia"/>
          <w:sz w:val="24"/>
          <w:szCs w:val="24"/>
          <w:lang w:bidi="bo-CN"/>
        </w:rPr>
        <w:t>不需要换源，官方源会自动选择最佳的服务器节</w:t>
      </w:r>
      <w:r w:rsidRPr="00024145">
        <w:rPr>
          <w:rFonts w:ascii="宋体" w:eastAsia="宋体" w:hAnsi="宋体" w:cs="宋体"/>
          <w:sz w:val="24"/>
          <w:szCs w:val="24"/>
          <w:lang w:bidi="bo-CN"/>
        </w:rPr>
        <w:t>点</w:t>
      </w:r>
    </w:p>
    <w:p w14:paraId="05B73CDB" w14:textId="77777777" w:rsidR="00024145" w:rsidRPr="00024145" w:rsidRDefault="00024145" w:rsidP="00024145">
      <w:pPr>
        <w:widowControl/>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root </w:t>
      </w:r>
      <w:r w:rsidRPr="00024145">
        <w:rPr>
          <w:rFonts w:ascii="宋体" w:eastAsia="宋体" w:hAnsi="宋体" w:cs="宋体" w:hint="eastAsia"/>
          <w:sz w:val="24"/>
          <w:szCs w:val="24"/>
          <w:lang w:bidi="bo-CN"/>
        </w:rPr>
        <w:t>用户</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无法使用</w:t>
      </w:r>
      <w:r w:rsidRPr="00024145">
        <w:rPr>
          <w:rFonts w:ascii="Times New Roman" w:eastAsia="Times New Roman" w:hAnsi="Times New Roman" w:cs="Times New Roman"/>
          <w:sz w:val="24"/>
          <w:szCs w:val="24"/>
          <w:lang w:bidi="bo-CN"/>
        </w:rPr>
        <w:t xml:space="preserve"> nmap </w:t>
      </w:r>
      <w:r w:rsidRPr="00024145">
        <w:rPr>
          <w:rFonts w:ascii="宋体" w:eastAsia="宋体" w:hAnsi="宋体" w:cs="宋体" w:hint="eastAsia"/>
          <w:sz w:val="24"/>
          <w:szCs w:val="24"/>
          <w:lang w:bidi="bo-CN"/>
        </w:rPr>
        <w:t>所以</w:t>
      </w:r>
      <w:r w:rsidRPr="00024145">
        <w:rPr>
          <w:rFonts w:ascii="Times New Roman" w:eastAsia="Times New Roman" w:hAnsi="Times New Roman" w:cs="Times New Roman"/>
          <w:sz w:val="24"/>
          <w:szCs w:val="24"/>
          <w:lang w:bidi="bo-CN"/>
        </w:rPr>
        <w:t xml:space="preserve"> nmap </w:t>
      </w:r>
      <w:r w:rsidRPr="00024145">
        <w:rPr>
          <w:rFonts w:ascii="宋体" w:eastAsia="宋体" w:hAnsi="宋体" w:cs="宋体" w:hint="eastAsia"/>
          <w:sz w:val="24"/>
          <w:szCs w:val="24"/>
          <w:lang w:bidi="bo-CN"/>
        </w:rPr>
        <w:t>的一些需要高权限用户的参数无法正常使</w:t>
      </w:r>
      <w:r w:rsidRPr="00024145">
        <w:rPr>
          <w:rFonts w:ascii="宋体" w:eastAsia="宋体" w:hAnsi="宋体" w:cs="宋体"/>
          <w:sz w:val="24"/>
          <w:szCs w:val="24"/>
          <w:lang w:bidi="bo-CN"/>
        </w:rPr>
        <w:t>用</w:t>
      </w:r>
    </w:p>
    <w:p w14:paraId="61A66124" w14:textId="77777777" w:rsidR="00024145" w:rsidRPr="00024145" w:rsidRDefault="00024145" w:rsidP="00024145">
      <w:pPr>
        <w:widowControl/>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完整安装</w:t>
      </w:r>
      <w:r w:rsidRPr="00024145">
        <w:rPr>
          <w:rFonts w:ascii="Times New Roman" w:eastAsia="Times New Roman" w:hAnsi="Times New Roman" w:cs="Times New Roman"/>
          <w:sz w:val="24"/>
          <w:szCs w:val="24"/>
          <w:lang w:bidi="bo-CN"/>
        </w:rPr>
        <w:t xml:space="preserve"> kali </w:t>
      </w:r>
      <w:r w:rsidRPr="00024145">
        <w:rPr>
          <w:rFonts w:ascii="宋体" w:eastAsia="宋体" w:hAnsi="宋体" w:cs="宋体" w:hint="eastAsia"/>
          <w:sz w:val="24"/>
          <w:szCs w:val="24"/>
          <w:lang w:bidi="bo-CN"/>
        </w:rPr>
        <w:t>工具集合可以使用</w:t>
      </w:r>
      <w:r w:rsidRPr="00024145">
        <w:rPr>
          <w:rFonts w:ascii="Times New Roman" w:eastAsia="Times New Roman" w:hAnsi="Times New Roman" w:cs="Times New Roman"/>
          <w:sz w:val="24"/>
          <w:szCs w:val="24"/>
          <w:lang w:bidi="bo-CN"/>
        </w:rPr>
        <w:t> </w:t>
      </w:r>
      <w:r w:rsidRPr="00024145">
        <w:rPr>
          <w:rFonts w:ascii="Times New Roman" w:eastAsia="Times New Roman" w:hAnsi="Times New Roman" w:cs="Times New Roman"/>
          <w:b/>
          <w:bCs/>
          <w:sz w:val="24"/>
          <w:szCs w:val="24"/>
          <w:lang w:bidi="bo-CN"/>
        </w:rPr>
        <w:t>apt install kali-linux-default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大小大概为</w:t>
      </w:r>
      <w:r w:rsidRPr="00024145">
        <w:rPr>
          <w:rFonts w:ascii="Times New Roman" w:eastAsia="Times New Roman" w:hAnsi="Times New Roman" w:cs="Times New Roman"/>
          <w:sz w:val="24"/>
          <w:szCs w:val="24"/>
          <w:lang w:bidi="bo-CN"/>
        </w:rPr>
        <w:t>2.6GB</w:t>
      </w:r>
      <w:r w:rsidRPr="00024145">
        <w:rPr>
          <w:rFonts w:ascii="宋体" w:eastAsia="宋体" w:hAnsi="宋体" w:cs="宋体" w:hint="eastAsia"/>
          <w:sz w:val="24"/>
          <w:szCs w:val="24"/>
          <w:lang w:bidi="bo-CN"/>
        </w:rPr>
        <w:t>左右</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国光</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不建议这样操作，需要啥工具</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自己单独安装即可</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没有必要全部安</w:t>
      </w:r>
      <w:r w:rsidRPr="00024145">
        <w:rPr>
          <w:rFonts w:ascii="宋体" w:eastAsia="宋体" w:hAnsi="宋体" w:cs="宋体"/>
          <w:sz w:val="24"/>
          <w:szCs w:val="24"/>
          <w:lang w:bidi="bo-CN"/>
        </w:rPr>
        <w:t>装</w:t>
      </w:r>
    </w:p>
    <w:p w14:paraId="46E99C23" w14:textId="77777777" w:rsidR="00024145" w:rsidRPr="00024145" w:rsidRDefault="00024145" w:rsidP="00024145">
      <w:pPr>
        <w:widowControl/>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Galaxy </w:t>
      </w:r>
      <w:r w:rsidRPr="00024145">
        <w:rPr>
          <w:rFonts w:ascii="宋体" w:eastAsia="宋体" w:hAnsi="宋体" w:cs="宋体" w:hint="eastAsia"/>
          <w:sz w:val="24"/>
          <w:szCs w:val="24"/>
          <w:lang w:bidi="bo-CN"/>
        </w:rPr>
        <w:t>系列手机可能会阻止</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非</w:t>
      </w:r>
      <w:r w:rsidRPr="00024145">
        <w:rPr>
          <w:rFonts w:ascii="Times New Roman" w:eastAsia="Times New Roman" w:hAnsi="Times New Roman" w:cs="Times New Roman"/>
          <w:sz w:val="24"/>
          <w:szCs w:val="24"/>
          <w:lang w:bidi="bo-CN"/>
        </w:rPr>
        <w:t xml:space="preserve"> root </w:t>
      </w:r>
      <w:r w:rsidRPr="00024145">
        <w:rPr>
          <w:rFonts w:ascii="宋体" w:eastAsia="宋体" w:hAnsi="宋体" w:cs="宋体" w:hint="eastAsia"/>
          <w:sz w:val="24"/>
          <w:szCs w:val="24"/>
          <w:lang w:bidi="bo-CN"/>
        </w:rPr>
        <w:t>用户使用</w:t>
      </w:r>
      <w:r w:rsidRPr="00024145">
        <w:rPr>
          <w:rFonts w:ascii="Times New Roman" w:eastAsia="Times New Roman" w:hAnsi="Times New Roman" w:cs="Times New Roman"/>
          <w:sz w:val="24"/>
          <w:szCs w:val="24"/>
          <w:lang w:bidi="bo-CN"/>
        </w:rPr>
        <w:t xml:space="preserve"> sudo</w:t>
      </w:r>
      <w:r w:rsidRPr="00024145">
        <w:rPr>
          <w:rFonts w:ascii="宋体" w:eastAsia="宋体" w:hAnsi="宋体" w:cs="宋体" w:hint="eastAsia"/>
          <w:sz w:val="24"/>
          <w:szCs w:val="24"/>
          <w:lang w:bidi="bo-CN"/>
        </w:rPr>
        <w:t>，只需使用</w:t>
      </w:r>
      <w:r w:rsidRPr="00024145">
        <w:rPr>
          <w:rFonts w:ascii="Times New Roman" w:eastAsia="Times New Roman" w:hAnsi="Times New Roman" w:cs="Times New Roman"/>
          <w:sz w:val="24"/>
          <w:szCs w:val="24"/>
          <w:lang w:bidi="bo-CN"/>
        </w:rPr>
        <w:t> </w:t>
      </w:r>
      <w:r w:rsidRPr="00024145">
        <w:rPr>
          <w:rFonts w:ascii="Times New Roman" w:eastAsia="Times New Roman" w:hAnsi="Times New Roman" w:cs="Times New Roman"/>
          <w:b/>
          <w:bCs/>
          <w:sz w:val="24"/>
          <w:szCs w:val="24"/>
          <w:lang w:bidi="bo-CN"/>
        </w:rPr>
        <w:t>su -c</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代</w:t>
      </w:r>
      <w:r w:rsidRPr="00024145">
        <w:rPr>
          <w:rFonts w:ascii="宋体" w:eastAsia="宋体" w:hAnsi="宋体" w:cs="宋体"/>
          <w:sz w:val="24"/>
          <w:szCs w:val="24"/>
          <w:lang w:bidi="bo-CN"/>
        </w:rPr>
        <w:t>替</w:t>
      </w:r>
    </w:p>
    <w:p w14:paraId="0B17C070"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启动</w:t>
      </w:r>
      <w:r w:rsidRPr="00024145">
        <w:rPr>
          <w:rFonts w:ascii="Times New Roman" w:eastAsia="Times New Roman" w:hAnsi="Times New Roman" w:cs="Times New Roman"/>
          <w:b/>
          <w:bCs/>
          <w:sz w:val="27"/>
          <w:szCs w:val="27"/>
          <w:lang w:bidi="bo-CN"/>
        </w:rPr>
        <w:t xml:space="preserve"> VNC </w:t>
      </w:r>
      <w:r w:rsidRPr="00024145">
        <w:rPr>
          <w:rFonts w:ascii="宋体" w:eastAsia="宋体" w:hAnsi="宋体" w:cs="宋体" w:hint="eastAsia"/>
          <w:b/>
          <w:bCs/>
          <w:sz w:val="27"/>
          <w:szCs w:val="27"/>
          <w:lang w:bidi="bo-CN"/>
        </w:rPr>
        <w:t>服</w:t>
      </w:r>
      <w:r w:rsidRPr="00024145">
        <w:rPr>
          <w:rFonts w:ascii="宋体" w:eastAsia="宋体" w:hAnsi="宋体" w:cs="宋体"/>
          <w:b/>
          <w:bCs/>
          <w:sz w:val="27"/>
          <w:szCs w:val="27"/>
          <w:lang w:bidi="bo-CN"/>
        </w:rPr>
        <w:t>务</w:t>
      </w:r>
    </w:p>
    <w:p w14:paraId="293E345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上面命令表中的</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hint="eastAsia"/>
          <w:sz w:val="24"/>
          <w:szCs w:val="24"/>
          <w:lang w:bidi="bo-CN"/>
        </w:rPr>
        <w:t>服务，实际上就是</w:t>
      </w:r>
      <w:r w:rsidRPr="00024145">
        <w:rPr>
          <w:rFonts w:ascii="Times New Roman" w:eastAsia="Times New Roman" w:hAnsi="Times New Roman" w:cs="Times New Roman"/>
          <w:sz w:val="24"/>
          <w:szCs w:val="24"/>
          <w:lang w:bidi="bo-CN"/>
        </w:rPr>
        <w:t>VNC</w:t>
      </w:r>
      <w:r w:rsidRPr="00024145">
        <w:rPr>
          <w:rFonts w:ascii="宋体" w:eastAsia="宋体" w:hAnsi="宋体" w:cs="宋体" w:hint="eastAsia"/>
          <w:sz w:val="24"/>
          <w:szCs w:val="24"/>
          <w:lang w:bidi="bo-CN"/>
        </w:rPr>
        <w:t>服务，默认的端口是</w:t>
      </w:r>
      <w:r w:rsidRPr="00024145">
        <w:rPr>
          <w:rFonts w:ascii="Times New Roman" w:eastAsia="Times New Roman" w:hAnsi="Times New Roman" w:cs="Times New Roman"/>
          <w:sz w:val="24"/>
          <w:szCs w:val="24"/>
          <w:lang w:bidi="bo-CN"/>
        </w:rPr>
        <w:t xml:space="preserve"> 5901 </w:t>
      </w:r>
      <w:r w:rsidRPr="00024145">
        <w:rPr>
          <w:rFonts w:ascii="宋体" w:eastAsia="宋体" w:hAnsi="宋体" w:cs="宋体" w:hint="eastAsia"/>
          <w:sz w:val="24"/>
          <w:szCs w:val="24"/>
          <w:lang w:bidi="bo-CN"/>
        </w:rPr>
        <w:t>端口，首先</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下启动</w:t>
      </w:r>
      <w:r w:rsidRPr="00024145">
        <w:rPr>
          <w:rFonts w:ascii="Times New Roman" w:eastAsia="Times New Roman" w:hAnsi="Times New Roman" w:cs="Times New Roman"/>
          <w:sz w:val="24"/>
          <w:szCs w:val="24"/>
          <w:lang w:bidi="bo-CN"/>
        </w:rPr>
        <w:t xml:space="preserve"> Kali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VNC:</w:t>
      </w:r>
    </w:p>
    <w:p w14:paraId="526BF66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2D7C73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nh kex </w:t>
      </w:r>
      <w:r w:rsidRPr="00024145">
        <w:rPr>
          <w:rFonts w:ascii="Courier New" w:eastAsia="Times New Roman" w:hAnsi="Courier New" w:cs="Courier New"/>
          <w:color w:val="00E0E0"/>
          <w:sz w:val="27"/>
          <w:szCs w:val="27"/>
          <w:lang w:bidi="bo-CN"/>
        </w:rPr>
        <w:t>&amp;</w:t>
      </w:r>
    </w:p>
    <w:p w14:paraId="7B02A354" w14:textId="45B21B2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5DD7D2E3" wp14:editId="20A71A8B">
            <wp:extent cx="6645910" cy="2294255"/>
            <wp:effectExtent l="0" t="0" r="2540" b="0"/>
            <wp:docPr id="61" name="Picture 61" descr="https://image.3001.net/images/20200421/15874772042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age.3001.net/images/20200421/1587477204297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2294255"/>
                    </a:xfrm>
                    <a:prstGeom prst="rect">
                      <a:avLst/>
                    </a:prstGeom>
                    <a:noFill/>
                    <a:ln>
                      <a:noFill/>
                    </a:ln>
                  </pic:spPr>
                </pic:pic>
              </a:graphicData>
            </a:graphic>
          </wp:inline>
        </w:drawing>
      </w:r>
    </w:p>
    <w:p w14:paraId="2F40D49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图片上可以得出</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hint="eastAsia"/>
          <w:sz w:val="24"/>
          <w:szCs w:val="24"/>
          <w:lang w:bidi="bo-CN"/>
        </w:rPr>
        <w:t>服务的端口是</w:t>
      </w:r>
      <w:r w:rsidRPr="00024145">
        <w:rPr>
          <w:rFonts w:ascii="Times New Roman" w:eastAsia="Times New Roman" w:hAnsi="Times New Roman" w:cs="Times New Roman"/>
          <w:sz w:val="24"/>
          <w:szCs w:val="24"/>
          <w:lang w:bidi="bo-CN"/>
        </w:rPr>
        <w:t xml:space="preserve"> 5901</w:t>
      </w:r>
      <w:r w:rsidRPr="00024145">
        <w:rPr>
          <w:rFonts w:ascii="宋体" w:eastAsia="宋体" w:hAnsi="宋体" w:cs="宋体" w:hint="eastAsia"/>
          <w:sz w:val="24"/>
          <w:szCs w:val="24"/>
          <w:lang w:bidi="bo-CN"/>
        </w:rPr>
        <w:t>，然后进程的</w:t>
      </w:r>
      <w:r w:rsidRPr="00024145">
        <w:rPr>
          <w:rFonts w:ascii="Times New Roman" w:eastAsia="Times New Roman" w:hAnsi="Times New Roman" w:cs="Times New Roman"/>
          <w:sz w:val="24"/>
          <w:szCs w:val="24"/>
          <w:lang w:bidi="bo-CN"/>
        </w:rPr>
        <w:t xml:space="preserve">ID </w:t>
      </w:r>
      <w:r w:rsidRPr="00024145">
        <w:rPr>
          <w:rFonts w:ascii="宋体" w:eastAsia="宋体" w:hAnsi="宋体" w:cs="宋体" w:hint="eastAsia"/>
          <w:sz w:val="24"/>
          <w:szCs w:val="24"/>
          <w:lang w:bidi="bo-CN"/>
        </w:rPr>
        <w:t>是</w:t>
      </w:r>
      <w:r w:rsidRPr="00024145">
        <w:rPr>
          <w:rFonts w:ascii="Times New Roman" w:eastAsia="Times New Roman" w:hAnsi="Times New Roman" w:cs="Times New Roman"/>
          <w:sz w:val="24"/>
          <w:szCs w:val="24"/>
          <w:lang w:bidi="bo-CN"/>
        </w:rPr>
        <w:t>17222</w:t>
      </w:r>
      <w:r w:rsidRPr="00024145">
        <w:rPr>
          <w:rFonts w:ascii="宋体" w:eastAsia="宋体" w:hAnsi="宋体" w:cs="宋体" w:hint="eastAsia"/>
          <w:sz w:val="24"/>
          <w:szCs w:val="24"/>
          <w:lang w:bidi="bo-CN"/>
        </w:rPr>
        <w:t>，可以使用</w:t>
      </w:r>
      <w:r w:rsidRPr="00024145">
        <w:rPr>
          <w:rFonts w:ascii="Times New Roman" w:eastAsia="Times New Roman" w:hAnsi="Times New Roman" w:cs="Times New Roman"/>
          <w:sz w:val="24"/>
          <w:szCs w:val="24"/>
          <w:lang w:bidi="bo-CN"/>
        </w:rPr>
        <w:t xml:space="preserve"> nmap </w:t>
      </w:r>
      <w:r w:rsidRPr="00024145">
        <w:rPr>
          <w:rFonts w:ascii="宋体" w:eastAsia="宋体" w:hAnsi="宋体" w:cs="宋体" w:hint="eastAsia"/>
          <w:sz w:val="24"/>
          <w:szCs w:val="24"/>
          <w:lang w:bidi="bo-CN"/>
        </w:rPr>
        <w:t>或者</w:t>
      </w:r>
      <w:r w:rsidRPr="00024145">
        <w:rPr>
          <w:rFonts w:ascii="Times New Roman" w:eastAsia="Times New Roman" w:hAnsi="Times New Roman" w:cs="Times New Roman"/>
          <w:sz w:val="24"/>
          <w:szCs w:val="24"/>
          <w:lang w:bidi="bo-CN"/>
        </w:rPr>
        <w:t xml:space="preserve"> netstat </w:t>
      </w:r>
      <w:r w:rsidRPr="00024145">
        <w:rPr>
          <w:rFonts w:ascii="宋体" w:eastAsia="宋体" w:hAnsi="宋体" w:cs="宋体" w:hint="eastAsia"/>
          <w:sz w:val="24"/>
          <w:szCs w:val="24"/>
          <w:lang w:bidi="bo-CN"/>
        </w:rPr>
        <w:t>命令再检测一下</w:t>
      </w:r>
      <w:r w:rsidRPr="00024145">
        <w:rPr>
          <w:rFonts w:ascii="Times New Roman" w:eastAsia="Times New Roman" w:hAnsi="Times New Roman" w:cs="Times New Roman"/>
          <w:sz w:val="24"/>
          <w:szCs w:val="24"/>
          <w:lang w:bidi="bo-CN"/>
        </w:rPr>
        <w:t>5901</w:t>
      </w:r>
      <w:r w:rsidRPr="00024145">
        <w:rPr>
          <w:rFonts w:ascii="宋体" w:eastAsia="宋体" w:hAnsi="宋体" w:cs="宋体" w:hint="eastAsia"/>
          <w:sz w:val="24"/>
          <w:szCs w:val="24"/>
          <w:lang w:bidi="bo-CN"/>
        </w:rPr>
        <w:t>端口是否打开</w:t>
      </w:r>
      <w:r w:rsidRPr="00024145">
        <w:rPr>
          <w:rFonts w:ascii="宋体" w:eastAsia="宋体" w:hAnsi="宋体" w:cs="宋体"/>
          <w:sz w:val="24"/>
          <w:szCs w:val="24"/>
          <w:lang w:bidi="bo-CN"/>
        </w:rPr>
        <w:t>。</w:t>
      </w:r>
    </w:p>
    <w:p w14:paraId="652951B1"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 xml:space="preserve">VNC </w:t>
      </w:r>
      <w:r w:rsidRPr="00024145">
        <w:rPr>
          <w:rFonts w:ascii="宋体" w:eastAsia="宋体" w:hAnsi="宋体" w:cs="宋体" w:hint="eastAsia"/>
          <w:b/>
          <w:bCs/>
          <w:sz w:val="27"/>
          <w:szCs w:val="27"/>
          <w:lang w:bidi="bo-CN"/>
        </w:rPr>
        <w:t>工具连</w:t>
      </w:r>
      <w:r w:rsidRPr="00024145">
        <w:rPr>
          <w:rFonts w:ascii="宋体" w:eastAsia="宋体" w:hAnsi="宋体" w:cs="宋体"/>
          <w:b/>
          <w:bCs/>
          <w:sz w:val="27"/>
          <w:szCs w:val="27"/>
          <w:lang w:bidi="bo-CN"/>
        </w:rPr>
        <w:t>接</w:t>
      </w:r>
    </w:p>
    <w:p w14:paraId="7D2FD82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VNC </w:t>
      </w:r>
      <w:r w:rsidRPr="00024145">
        <w:rPr>
          <w:rFonts w:ascii="宋体" w:eastAsia="宋体" w:hAnsi="宋体" w:cs="宋体" w:hint="eastAsia"/>
          <w:sz w:val="24"/>
          <w:szCs w:val="24"/>
          <w:lang w:bidi="bo-CN"/>
        </w:rPr>
        <w:t>连接还需要密码，所以这里手动设置一下</w:t>
      </w:r>
      <w:r w:rsidRPr="00024145">
        <w:rPr>
          <w:rFonts w:ascii="Times New Roman" w:eastAsia="Times New Roman" w:hAnsi="Times New Roman" w:cs="Times New Roman"/>
          <w:sz w:val="24"/>
          <w:szCs w:val="24"/>
          <w:lang w:bidi="bo-CN"/>
        </w:rPr>
        <w:t>:</w:t>
      </w:r>
    </w:p>
    <w:p w14:paraId="2F843CB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F1B002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nh kex </w:t>
      </w:r>
      <w:r w:rsidRPr="00024145">
        <w:rPr>
          <w:rFonts w:ascii="Courier New" w:eastAsia="Times New Roman" w:hAnsi="Courier New" w:cs="Courier New"/>
          <w:color w:val="FFD700"/>
          <w:sz w:val="27"/>
          <w:szCs w:val="27"/>
          <w:lang w:bidi="bo-CN"/>
        </w:rPr>
        <w:t>passwd</w:t>
      </w:r>
    </w:p>
    <w:p w14:paraId="49E14AF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设置完成之后级可以在</w:t>
      </w:r>
      <w:r w:rsidRPr="00024145">
        <w:rPr>
          <w:rFonts w:ascii="Times New Roman" w:eastAsia="Times New Roman" w:hAnsi="Times New Roman" w:cs="Times New Roman"/>
          <w:sz w:val="24"/>
          <w:szCs w:val="24"/>
          <w:lang w:bidi="bo-CN"/>
        </w:rPr>
        <w:t xml:space="preserve"> VNC </w:t>
      </w:r>
      <w:r w:rsidRPr="00024145">
        <w:rPr>
          <w:rFonts w:ascii="宋体" w:eastAsia="宋体" w:hAnsi="宋体" w:cs="宋体" w:hint="eastAsia"/>
          <w:sz w:val="24"/>
          <w:szCs w:val="24"/>
          <w:lang w:bidi="bo-CN"/>
        </w:rPr>
        <w:t>连接工具里面填写相应的信息即可连接了，记得端口号要加上</w:t>
      </w:r>
      <w:r w:rsidRPr="00024145">
        <w:rPr>
          <w:rFonts w:ascii="Times New Roman" w:eastAsia="Times New Roman" w:hAnsi="Times New Roman" w:cs="Times New Roman"/>
          <w:sz w:val="24"/>
          <w:szCs w:val="24"/>
          <w:lang w:bidi="bo-CN"/>
        </w:rPr>
        <w:t>:</w:t>
      </w:r>
    </w:p>
    <w:p w14:paraId="63065A38" w14:textId="281B1CB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3BC23C63" wp14:editId="511184A9">
            <wp:extent cx="6645910" cy="6120130"/>
            <wp:effectExtent l="0" t="0" r="2540" b="0"/>
            <wp:docPr id="60" name="Picture 60" descr="https://image.3001.net/images/20200421/15874788054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age.3001.net/images/20200421/15874788054699.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6120130"/>
                    </a:xfrm>
                    <a:prstGeom prst="rect">
                      <a:avLst/>
                    </a:prstGeom>
                    <a:noFill/>
                    <a:ln>
                      <a:noFill/>
                    </a:ln>
                  </pic:spPr>
                </pic:pic>
              </a:graphicData>
            </a:graphic>
          </wp:inline>
        </w:drawing>
      </w:r>
    </w:p>
    <w:p w14:paraId="05C00AC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VNC </w:t>
      </w:r>
      <w:r w:rsidRPr="00024145">
        <w:rPr>
          <w:rFonts w:ascii="宋体" w:eastAsia="宋体" w:hAnsi="宋体" w:cs="宋体" w:hint="eastAsia"/>
          <w:sz w:val="24"/>
          <w:szCs w:val="24"/>
          <w:lang w:bidi="bo-CN"/>
        </w:rPr>
        <w:t>关掉连接后，想要停止</w:t>
      </w:r>
      <w:r w:rsidRPr="00024145">
        <w:rPr>
          <w:rFonts w:ascii="Times New Roman" w:eastAsia="Times New Roman" w:hAnsi="Times New Roman" w:cs="Times New Roman"/>
          <w:sz w:val="24"/>
          <w:szCs w:val="24"/>
          <w:lang w:bidi="bo-CN"/>
        </w:rPr>
        <w:t xml:space="preserve"> Kex </w:t>
      </w:r>
      <w:r w:rsidRPr="00024145">
        <w:rPr>
          <w:rFonts w:ascii="宋体" w:eastAsia="宋体" w:hAnsi="宋体" w:cs="宋体" w:hint="eastAsia"/>
          <w:sz w:val="24"/>
          <w:szCs w:val="24"/>
          <w:lang w:bidi="bo-CN"/>
        </w:rPr>
        <w:t>服务即</w:t>
      </w:r>
      <w:r w:rsidRPr="00024145">
        <w:rPr>
          <w:rFonts w:ascii="Times New Roman" w:eastAsia="Times New Roman" w:hAnsi="Times New Roman" w:cs="Times New Roman"/>
          <w:sz w:val="24"/>
          <w:szCs w:val="24"/>
          <w:lang w:bidi="bo-CN"/>
        </w:rPr>
        <w:t xml:space="preserve"> VNC </w:t>
      </w:r>
      <w:r w:rsidRPr="00024145">
        <w:rPr>
          <w:rFonts w:ascii="宋体" w:eastAsia="宋体" w:hAnsi="宋体" w:cs="宋体" w:hint="eastAsia"/>
          <w:sz w:val="24"/>
          <w:szCs w:val="24"/>
          <w:lang w:bidi="bo-CN"/>
        </w:rPr>
        <w:t>服务，</w:t>
      </w:r>
      <w:r w:rsidRPr="00024145">
        <w:rPr>
          <w:rFonts w:ascii="Times New Roman" w:eastAsia="Times New Roman" w:hAnsi="Times New Roman" w:cs="Times New Roman"/>
          <w:sz w:val="24"/>
          <w:szCs w:val="24"/>
          <w:lang w:bidi="bo-CN"/>
        </w:rPr>
        <w:t xml:space="preserve">Termu </w:t>
      </w:r>
      <w:r w:rsidRPr="00024145">
        <w:rPr>
          <w:rFonts w:ascii="宋体" w:eastAsia="宋体" w:hAnsi="宋体" w:cs="宋体" w:hint="eastAsia"/>
          <w:sz w:val="24"/>
          <w:szCs w:val="24"/>
          <w:lang w:bidi="bo-CN"/>
        </w:rPr>
        <w:t>下使用如下命令即可退出服务</w:t>
      </w:r>
      <w:r w:rsidRPr="00024145">
        <w:rPr>
          <w:rFonts w:ascii="Times New Roman" w:eastAsia="Times New Roman" w:hAnsi="Times New Roman" w:cs="Times New Roman"/>
          <w:sz w:val="24"/>
          <w:szCs w:val="24"/>
          <w:lang w:bidi="bo-CN"/>
        </w:rPr>
        <w:t>:</w:t>
      </w:r>
    </w:p>
    <w:p w14:paraId="336A7ED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790ABF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nh kex stop</w:t>
      </w:r>
    </w:p>
    <w:p w14:paraId="2421DC81"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其他</w:t>
      </w:r>
      <w:r w:rsidRPr="00024145">
        <w:rPr>
          <w:rFonts w:ascii="Times New Roman" w:eastAsia="Times New Roman" w:hAnsi="Times New Roman" w:cs="Times New Roman"/>
          <w:b/>
          <w:bCs/>
          <w:sz w:val="36"/>
          <w:szCs w:val="36"/>
          <w:lang w:bidi="bo-CN"/>
        </w:rPr>
        <w:t xml:space="preserve"> Linux </w:t>
      </w:r>
      <w:r w:rsidRPr="00024145">
        <w:rPr>
          <w:rFonts w:ascii="宋体" w:eastAsia="宋体" w:hAnsi="宋体" w:cs="宋体" w:hint="eastAsia"/>
          <w:b/>
          <w:bCs/>
          <w:sz w:val="36"/>
          <w:szCs w:val="36"/>
          <w:lang w:bidi="bo-CN"/>
        </w:rPr>
        <w:t>系</w:t>
      </w:r>
      <w:r w:rsidRPr="00024145">
        <w:rPr>
          <w:rFonts w:ascii="宋体" w:eastAsia="宋体" w:hAnsi="宋体" w:cs="宋体"/>
          <w:b/>
          <w:bCs/>
          <w:sz w:val="36"/>
          <w:szCs w:val="36"/>
          <w:lang w:bidi="bo-CN"/>
        </w:rPr>
        <w:t>统</w:t>
      </w:r>
    </w:p>
    <w:p w14:paraId="4214F61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sz w:val="24"/>
          <w:szCs w:val="24"/>
          <w:lang w:bidi="bo-CN"/>
        </w:rPr>
        <w:t xml:space="preserve">Termux </w:t>
      </w: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Linux </w:t>
      </w:r>
      <w:r w:rsidRPr="00024145">
        <w:rPr>
          <w:rFonts w:ascii="宋体" w:eastAsia="宋体" w:hAnsi="宋体" w:cs="宋体" w:hint="eastAsia"/>
          <w:b/>
          <w:bCs/>
          <w:sz w:val="24"/>
          <w:szCs w:val="24"/>
          <w:lang w:bidi="bo-CN"/>
        </w:rPr>
        <w:t>系统项目地址</w:t>
      </w:r>
      <w:r w:rsidRPr="00024145">
        <w:rPr>
          <w:rFonts w:ascii="Times New Roman" w:eastAsia="Times New Roman" w:hAnsi="Times New Roman" w:cs="Times New Roman"/>
          <w:sz w:val="24"/>
          <w:szCs w:val="24"/>
          <w:lang w:bidi="bo-CN"/>
        </w:rPr>
        <w:t>:</w:t>
      </w:r>
      <w:hyperlink r:id="rId121" w:tgtFrame="_blank" w:history="1">
        <w:r w:rsidRPr="00024145">
          <w:rPr>
            <w:rFonts w:ascii="Times New Roman" w:eastAsia="Times New Roman" w:hAnsi="Times New Roman" w:cs="Times New Roman"/>
            <w:color w:val="66A6FF"/>
            <w:sz w:val="24"/>
            <w:szCs w:val="24"/>
            <w:u w:val="single"/>
            <w:lang w:bidi="bo-CN"/>
          </w:rPr>
          <w:t>https://github.com/sqlsec/termux-install-linux</w:t>
        </w:r>
      </w:hyperlink>
    </w:p>
    <w:p w14:paraId="39309C4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这个脚本国光我磨磨蹭蹭写了</w:t>
      </w:r>
      <w:r w:rsidRPr="00024145">
        <w:rPr>
          <w:rFonts w:ascii="Times New Roman" w:eastAsia="Times New Roman" w:hAnsi="Times New Roman" w:cs="Times New Roman"/>
          <w:sz w:val="24"/>
          <w:szCs w:val="24"/>
          <w:lang w:bidi="bo-CN"/>
        </w:rPr>
        <w:t>1</w:t>
      </w:r>
      <w:r w:rsidRPr="00024145">
        <w:rPr>
          <w:rFonts w:ascii="宋体" w:eastAsia="宋体" w:hAnsi="宋体" w:cs="宋体" w:hint="eastAsia"/>
          <w:sz w:val="24"/>
          <w:szCs w:val="24"/>
          <w:lang w:bidi="bo-CN"/>
        </w:rPr>
        <w:t>天才写完，筛选下来的系统都是体验还不错的系统</w:t>
      </w:r>
      <w:r w:rsidRPr="00024145">
        <w:rPr>
          <w:rFonts w:ascii="宋体" w:eastAsia="宋体" w:hAnsi="宋体" w:cs="宋体"/>
          <w:sz w:val="24"/>
          <w:szCs w:val="24"/>
          <w:lang w:bidi="bo-CN"/>
        </w:rPr>
        <w:t>。</w:t>
      </w:r>
    </w:p>
    <w:p w14:paraId="18E923AC" w14:textId="2C87EBF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593675A" wp14:editId="1325CF21">
            <wp:extent cx="6645910" cy="4346575"/>
            <wp:effectExtent l="0" t="0" r="2540" b="0"/>
            <wp:docPr id="59" name="Picture 59" descr="https://image.3001.net/images/20200423/15876456241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3001.net/images/20200423/1587645624118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4346575"/>
                    </a:xfrm>
                    <a:prstGeom prst="rect">
                      <a:avLst/>
                    </a:prstGeom>
                    <a:noFill/>
                    <a:ln>
                      <a:noFill/>
                    </a:ln>
                  </pic:spPr>
                </pic:pic>
              </a:graphicData>
            </a:graphic>
          </wp:inline>
        </w:drawing>
      </w:r>
    </w:p>
    <w:p w14:paraId="430A2DF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下载的主要镜像全部托管在了</w:t>
      </w:r>
      <w:r w:rsidRPr="00024145">
        <w:rPr>
          <w:rFonts w:ascii="Times New Roman" w:eastAsia="Times New Roman" w:hAnsi="Times New Roman" w:cs="Times New Roman"/>
          <w:sz w:val="24"/>
          <w:szCs w:val="24"/>
          <w:lang w:bidi="bo-CN"/>
        </w:rPr>
        <w:t xml:space="preserve"> Gitee </w:t>
      </w:r>
      <w:r w:rsidRPr="00024145">
        <w:rPr>
          <w:rFonts w:ascii="宋体" w:eastAsia="宋体" w:hAnsi="宋体" w:cs="宋体" w:hint="eastAsia"/>
          <w:sz w:val="24"/>
          <w:szCs w:val="24"/>
          <w:lang w:bidi="bo-CN"/>
        </w:rPr>
        <w:t>上，下载速度很快，而且系统对应的更新源国光均替换为国内源了，安装和卸载都很容易上手，用户非预期的输入也都考虑到了，目前完美支持</w:t>
      </w:r>
      <w:r w:rsidRPr="00024145">
        <w:rPr>
          <w:rFonts w:ascii="Times New Roman" w:eastAsia="Times New Roman" w:hAnsi="Times New Roman" w:cs="Times New Roman"/>
          <w:sz w:val="24"/>
          <w:szCs w:val="24"/>
          <w:lang w:bidi="bo-CN"/>
        </w:rPr>
        <w:t xml:space="preserve"> Ubuntu</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Kali</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Debian</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CentOS</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Fedora</w:t>
      </w:r>
      <w:r w:rsidRPr="00024145">
        <w:rPr>
          <w:rFonts w:ascii="宋体" w:eastAsia="宋体" w:hAnsi="宋体" w:cs="宋体" w:hint="eastAsia"/>
          <w:sz w:val="24"/>
          <w:szCs w:val="24"/>
          <w:lang w:bidi="bo-CN"/>
        </w:rPr>
        <w:t>系统的安装，具体想尝试的话可以输入如下命令体验安装</w:t>
      </w:r>
      <w:r w:rsidRPr="00024145">
        <w:rPr>
          <w:rFonts w:ascii="Times New Roman" w:eastAsia="Times New Roman" w:hAnsi="Times New Roman" w:cs="Times New Roman"/>
          <w:sz w:val="24"/>
          <w:szCs w:val="24"/>
          <w:lang w:bidi="bo-CN"/>
        </w:rPr>
        <w:t>:</w:t>
      </w:r>
    </w:p>
    <w:p w14:paraId="78922435"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确保</w:t>
      </w:r>
      <w:r w:rsidRPr="00024145">
        <w:rPr>
          <w:rFonts w:ascii="Times New Roman" w:eastAsia="Times New Roman" w:hAnsi="Times New Roman" w:cs="Times New Roman"/>
          <w:color w:val="666666"/>
          <w:sz w:val="24"/>
          <w:szCs w:val="24"/>
          <w:lang w:bidi="bo-CN"/>
        </w:rPr>
        <w:t xml:space="preserve"> Termux </w:t>
      </w:r>
      <w:r w:rsidRPr="00024145">
        <w:rPr>
          <w:rFonts w:ascii="宋体" w:eastAsia="宋体" w:hAnsi="宋体" w:cs="宋体" w:hint="eastAsia"/>
          <w:color w:val="666666"/>
          <w:sz w:val="24"/>
          <w:szCs w:val="24"/>
          <w:lang w:bidi="bo-CN"/>
        </w:rPr>
        <w:t>已经安装了</w:t>
      </w:r>
      <w:r w:rsidRPr="00024145">
        <w:rPr>
          <w:rFonts w:ascii="Times New Roman" w:eastAsia="Times New Roman" w:hAnsi="Times New Roman" w:cs="Times New Roman"/>
          <w:color w:val="666666"/>
          <w:sz w:val="24"/>
          <w:szCs w:val="24"/>
          <w:lang w:bidi="bo-CN"/>
        </w:rPr>
        <w:t xml:space="preserve"> proot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Python3 </w:t>
      </w:r>
      <w:r w:rsidRPr="00024145">
        <w:rPr>
          <w:rFonts w:ascii="宋体" w:eastAsia="宋体" w:hAnsi="宋体" w:cs="宋体" w:hint="eastAsia"/>
          <w:color w:val="666666"/>
          <w:sz w:val="24"/>
          <w:szCs w:val="24"/>
          <w:lang w:bidi="bo-CN"/>
        </w:rPr>
        <w:t>才可以顺利安</w:t>
      </w:r>
      <w:r w:rsidRPr="00024145">
        <w:rPr>
          <w:rFonts w:ascii="宋体" w:eastAsia="宋体" w:hAnsi="宋体" w:cs="宋体"/>
          <w:color w:val="666666"/>
          <w:sz w:val="24"/>
          <w:szCs w:val="24"/>
          <w:lang w:bidi="bo-CN"/>
        </w:rPr>
        <w:t>装</w:t>
      </w:r>
    </w:p>
    <w:p w14:paraId="1984106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A75D8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clone https://github.com/sqlsec/termux-install-linux</w:t>
      </w:r>
    </w:p>
    <w:p w14:paraId="15FA7AA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termux-install-linux</w:t>
      </w:r>
    </w:p>
    <w:p w14:paraId="453FE66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python termux-linux-install.py</w:t>
      </w:r>
    </w:p>
    <w:p w14:paraId="3F75FA4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系统安装的更多细节图可以参考我的这一篇文章</w:t>
      </w:r>
      <w:r w:rsidRPr="00024145">
        <w:rPr>
          <w:rFonts w:ascii="Times New Roman" w:eastAsia="Times New Roman" w:hAnsi="Times New Roman" w:cs="Times New Roman"/>
          <w:sz w:val="24"/>
          <w:szCs w:val="24"/>
          <w:lang w:bidi="bo-CN"/>
        </w:rPr>
        <w:t>: </w:t>
      </w:r>
      <w:hyperlink r:id="rId123" w:tgtFrame="_blank" w:history="1">
        <w:r w:rsidRPr="00024145">
          <w:rPr>
            <w:rFonts w:ascii="Times New Roman" w:eastAsia="Times New Roman" w:hAnsi="Times New Roman" w:cs="Times New Roman"/>
            <w:color w:val="66A6FF"/>
            <w:sz w:val="24"/>
            <w:szCs w:val="24"/>
            <w:u w:val="single"/>
            <w:lang w:bidi="bo-CN"/>
          </w:rPr>
          <w:t xml:space="preserve">Android Termux </w:t>
        </w:r>
        <w:r w:rsidRPr="00024145">
          <w:rPr>
            <w:rFonts w:ascii="宋体" w:eastAsia="宋体" w:hAnsi="宋体" w:cs="宋体" w:hint="eastAsia"/>
            <w:color w:val="66A6FF"/>
            <w:sz w:val="24"/>
            <w:szCs w:val="24"/>
            <w:u w:val="single"/>
            <w:lang w:bidi="bo-CN"/>
          </w:rPr>
          <w:t>安装</w:t>
        </w:r>
        <w:r w:rsidRPr="00024145">
          <w:rPr>
            <w:rFonts w:ascii="Times New Roman" w:eastAsia="Times New Roman" w:hAnsi="Times New Roman" w:cs="Times New Roman"/>
            <w:color w:val="66A6FF"/>
            <w:sz w:val="24"/>
            <w:szCs w:val="24"/>
            <w:u w:val="single"/>
            <w:lang w:bidi="bo-CN"/>
          </w:rPr>
          <w:t xml:space="preserve"> Linux </w:t>
        </w:r>
        <w:r w:rsidRPr="00024145">
          <w:rPr>
            <w:rFonts w:ascii="宋体" w:eastAsia="宋体" w:hAnsi="宋体" w:cs="宋体" w:hint="eastAsia"/>
            <w:color w:val="66A6FF"/>
            <w:sz w:val="24"/>
            <w:szCs w:val="24"/>
            <w:u w:val="single"/>
            <w:lang w:bidi="bo-CN"/>
          </w:rPr>
          <w:t>就是这么简单</w:t>
        </w:r>
      </w:hyperlink>
    </w:p>
    <w:p w14:paraId="2C0FEE08"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极客行</w:t>
      </w:r>
      <w:r w:rsidRPr="00024145">
        <w:rPr>
          <w:rFonts w:ascii="宋体" w:eastAsia="宋体" w:hAnsi="宋体" w:cs="宋体"/>
          <w:b/>
          <w:bCs/>
          <w:kern w:val="36"/>
          <w:sz w:val="48"/>
          <w:szCs w:val="48"/>
          <w:lang w:bidi="bo-CN"/>
        </w:rPr>
        <w:t>为</w:t>
      </w:r>
    </w:p>
    <w:p w14:paraId="7A2B7A2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如果你是一个极客玩家，不折腾会死星人的话，那么本章节比较适合你。祝你折腾愉快</w:t>
      </w:r>
      <w:r w:rsidRPr="00024145">
        <w:rPr>
          <w:rFonts w:ascii="宋体" w:eastAsia="宋体" w:hAnsi="宋体" w:cs="宋体"/>
          <w:sz w:val="24"/>
          <w:szCs w:val="24"/>
          <w:lang w:bidi="bo-CN"/>
        </w:rPr>
        <w:t>！</w:t>
      </w:r>
    </w:p>
    <w:p w14:paraId="70F919EE"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Aria2</w:t>
      </w:r>
    </w:p>
    <w:p w14:paraId="1F64A67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Aria2 </w:t>
      </w:r>
      <w:r w:rsidRPr="00024145">
        <w:rPr>
          <w:rFonts w:ascii="宋体" w:eastAsia="宋体" w:hAnsi="宋体" w:cs="宋体" w:hint="eastAsia"/>
          <w:sz w:val="24"/>
          <w:szCs w:val="24"/>
          <w:lang w:bidi="bo-CN"/>
        </w:rPr>
        <w:t>是一个轻量级多协议和多源命令行下载实用工具。它支持</w:t>
      </w:r>
      <w:r w:rsidRPr="00024145">
        <w:rPr>
          <w:rFonts w:ascii="Times New Roman" w:eastAsia="Times New Roman" w:hAnsi="Times New Roman" w:cs="Times New Roman"/>
          <w:sz w:val="24"/>
          <w:szCs w:val="24"/>
          <w:lang w:bidi="bo-CN"/>
        </w:rPr>
        <w:t xml:space="preserve"> HTTP / HTTPS, FTP, SFTP, bt </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 xml:space="preserve"> Metalink</w:t>
      </w:r>
      <w:r w:rsidRPr="00024145">
        <w:rPr>
          <w:rFonts w:ascii="宋体" w:eastAsia="宋体" w:hAnsi="宋体" w:cs="宋体" w:hint="eastAsia"/>
          <w:sz w:val="24"/>
          <w:szCs w:val="24"/>
          <w:lang w:bidi="bo-CN"/>
        </w:rPr>
        <w:t>。最近被封杀的</w:t>
      </w:r>
      <w:r w:rsidRPr="00024145">
        <w:rPr>
          <w:rFonts w:ascii="Times New Roman" w:eastAsia="Times New Roman" w:hAnsi="Times New Roman" w:cs="Times New Roman"/>
          <w:sz w:val="24"/>
          <w:szCs w:val="24"/>
          <w:lang w:bidi="bo-CN"/>
        </w:rPr>
        <w:t xml:space="preserve"> PanDownload </w:t>
      </w:r>
      <w:r w:rsidRPr="00024145">
        <w:rPr>
          <w:rFonts w:ascii="宋体" w:eastAsia="宋体" w:hAnsi="宋体" w:cs="宋体" w:hint="eastAsia"/>
          <w:sz w:val="24"/>
          <w:szCs w:val="24"/>
          <w:lang w:bidi="bo-CN"/>
        </w:rPr>
        <w:t>也是使用的是</w:t>
      </w:r>
      <w:r w:rsidRPr="00024145">
        <w:rPr>
          <w:rFonts w:ascii="Times New Roman" w:eastAsia="Times New Roman" w:hAnsi="Times New Roman" w:cs="Times New Roman"/>
          <w:sz w:val="24"/>
          <w:szCs w:val="24"/>
          <w:lang w:bidi="bo-CN"/>
        </w:rPr>
        <w:t xml:space="preserve"> Aria2 </w:t>
      </w:r>
      <w:r w:rsidRPr="00024145">
        <w:rPr>
          <w:rFonts w:ascii="宋体" w:eastAsia="宋体" w:hAnsi="宋体" w:cs="宋体" w:hint="eastAsia"/>
          <w:sz w:val="24"/>
          <w:szCs w:val="24"/>
          <w:lang w:bidi="bo-CN"/>
        </w:rPr>
        <w:t>来加速下载百度网盘里的资源的。本文是一个</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教程，所以关于</w:t>
      </w:r>
      <w:r w:rsidRPr="00024145">
        <w:rPr>
          <w:rFonts w:ascii="Times New Roman" w:eastAsia="Times New Roman" w:hAnsi="Times New Roman" w:cs="Times New Roman"/>
          <w:sz w:val="24"/>
          <w:szCs w:val="24"/>
          <w:lang w:bidi="bo-CN"/>
        </w:rPr>
        <w:t xml:space="preserve"> Aria2 </w:t>
      </w:r>
      <w:r w:rsidRPr="00024145">
        <w:rPr>
          <w:rFonts w:ascii="宋体" w:eastAsia="宋体" w:hAnsi="宋体" w:cs="宋体" w:hint="eastAsia"/>
          <w:sz w:val="24"/>
          <w:szCs w:val="24"/>
          <w:lang w:bidi="bo-CN"/>
        </w:rPr>
        <w:t>不会很深入将下去，关于更多</w:t>
      </w:r>
      <w:r w:rsidRPr="00024145">
        <w:rPr>
          <w:rFonts w:ascii="Times New Roman" w:eastAsia="Times New Roman" w:hAnsi="Times New Roman" w:cs="Times New Roman"/>
          <w:sz w:val="24"/>
          <w:szCs w:val="24"/>
          <w:lang w:bidi="bo-CN"/>
        </w:rPr>
        <w:t xml:space="preserve"> Aria2 </w:t>
      </w:r>
      <w:r w:rsidRPr="00024145">
        <w:rPr>
          <w:rFonts w:ascii="宋体" w:eastAsia="宋体" w:hAnsi="宋体" w:cs="宋体" w:hint="eastAsia"/>
          <w:sz w:val="24"/>
          <w:szCs w:val="24"/>
          <w:lang w:bidi="bo-CN"/>
        </w:rPr>
        <w:t>的配置教程，大家可以参考网上其他大佬的教程</w:t>
      </w:r>
      <w:r w:rsidRPr="00024145">
        <w:rPr>
          <w:rFonts w:ascii="宋体" w:eastAsia="宋体" w:hAnsi="宋体" w:cs="宋体"/>
          <w:sz w:val="24"/>
          <w:szCs w:val="24"/>
          <w:lang w:bidi="bo-CN"/>
        </w:rPr>
        <w:t>。</w:t>
      </w:r>
    </w:p>
    <w:p w14:paraId="7353D9F5"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lastRenderedPageBreak/>
        <w:t>安装</w:t>
      </w:r>
      <w:r w:rsidRPr="00024145">
        <w:rPr>
          <w:rFonts w:ascii="Times New Roman" w:eastAsia="Times New Roman" w:hAnsi="Times New Roman" w:cs="Times New Roman"/>
          <w:b/>
          <w:bCs/>
          <w:sz w:val="27"/>
          <w:szCs w:val="27"/>
          <w:lang w:bidi="bo-CN"/>
        </w:rPr>
        <w:t>aria2</w:t>
      </w:r>
    </w:p>
    <w:p w14:paraId="72DD6FF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41CEFD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aria2</w:t>
      </w:r>
    </w:p>
    <w:p w14:paraId="5529928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可以顺便看一下版本信息</w:t>
      </w:r>
      <w:r w:rsidRPr="00024145">
        <w:rPr>
          <w:rFonts w:ascii="宋体" w:eastAsia="宋体" w:hAnsi="宋体" w:cs="宋体"/>
          <w:sz w:val="24"/>
          <w:szCs w:val="24"/>
          <w:lang w:bidi="bo-CN"/>
        </w:rPr>
        <w:t>：</w:t>
      </w:r>
    </w:p>
    <w:p w14:paraId="36E6F7D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5BEF92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aria2c -v</w:t>
      </w:r>
    </w:p>
    <w:p w14:paraId="1A69254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启动</w:t>
      </w:r>
      <w:r w:rsidRPr="00024145">
        <w:rPr>
          <w:rFonts w:ascii="Times New Roman" w:eastAsia="Times New Roman" w:hAnsi="Times New Roman" w:cs="Times New Roman"/>
          <w:b/>
          <w:bCs/>
          <w:sz w:val="27"/>
          <w:szCs w:val="27"/>
          <w:lang w:bidi="bo-CN"/>
        </w:rPr>
        <w:t xml:space="preserve"> rcp </w:t>
      </w:r>
      <w:r w:rsidRPr="00024145">
        <w:rPr>
          <w:rFonts w:ascii="宋体" w:eastAsia="宋体" w:hAnsi="宋体" w:cs="宋体" w:hint="eastAsia"/>
          <w:b/>
          <w:bCs/>
          <w:sz w:val="27"/>
          <w:szCs w:val="27"/>
          <w:lang w:bidi="bo-CN"/>
        </w:rPr>
        <w:t>服</w:t>
      </w:r>
      <w:r w:rsidRPr="00024145">
        <w:rPr>
          <w:rFonts w:ascii="宋体" w:eastAsia="宋体" w:hAnsi="宋体" w:cs="宋体"/>
          <w:b/>
          <w:bCs/>
          <w:sz w:val="27"/>
          <w:szCs w:val="27"/>
          <w:lang w:bidi="bo-CN"/>
        </w:rPr>
        <w:t>务</w:t>
      </w:r>
    </w:p>
    <w:p w14:paraId="4EC82C5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aria2 </w:t>
      </w:r>
      <w:r w:rsidRPr="00024145">
        <w:rPr>
          <w:rFonts w:ascii="宋体" w:eastAsia="宋体" w:hAnsi="宋体" w:cs="宋体" w:hint="eastAsia"/>
          <w:sz w:val="24"/>
          <w:szCs w:val="24"/>
          <w:lang w:bidi="bo-CN"/>
        </w:rPr>
        <w:t>支持</w:t>
      </w:r>
      <w:r w:rsidRPr="00024145">
        <w:rPr>
          <w:rFonts w:ascii="Times New Roman" w:eastAsia="Times New Roman" w:hAnsi="Times New Roman" w:cs="Times New Roman"/>
          <w:sz w:val="24"/>
          <w:szCs w:val="24"/>
          <w:lang w:bidi="bo-CN"/>
        </w:rPr>
        <w:t xml:space="preserve"> rpc </w:t>
      </w:r>
      <w:r w:rsidRPr="00024145">
        <w:rPr>
          <w:rFonts w:ascii="宋体" w:eastAsia="宋体" w:hAnsi="宋体" w:cs="宋体" w:hint="eastAsia"/>
          <w:sz w:val="24"/>
          <w:szCs w:val="24"/>
          <w:lang w:bidi="bo-CN"/>
        </w:rPr>
        <w:t>服务，默认监听的是</w:t>
      </w:r>
      <w:r w:rsidRPr="00024145">
        <w:rPr>
          <w:rFonts w:eastAsia="Times New Roman" w:cs="Consolas"/>
          <w:color w:val="E96900"/>
          <w:sz w:val="20"/>
          <w:szCs w:val="20"/>
          <w:shd w:val="clear" w:color="auto" w:fill="F8F8F8"/>
          <w:lang w:bidi="bo-CN"/>
        </w:rPr>
        <w:t>6800</w:t>
      </w:r>
      <w:r w:rsidRPr="00024145">
        <w:rPr>
          <w:rFonts w:ascii="宋体" w:eastAsia="宋体" w:hAnsi="宋体" w:cs="宋体" w:hint="eastAsia"/>
          <w:sz w:val="24"/>
          <w:szCs w:val="24"/>
          <w:lang w:bidi="bo-CN"/>
        </w:rPr>
        <w:t>端口。这样我们可以使用开源的</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项目来连接操作</w:t>
      </w:r>
      <w:r w:rsidRPr="00024145">
        <w:rPr>
          <w:rFonts w:ascii="Times New Roman" w:eastAsia="Times New Roman" w:hAnsi="Times New Roman" w:cs="Times New Roman"/>
          <w:sz w:val="24"/>
          <w:szCs w:val="24"/>
          <w:lang w:bidi="bo-CN"/>
        </w:rPr>
        <w:t xml:space="preserve"> aria2</w:t>
      </w:r>
    </w:p>
    <w:p w14:paraId="705B23F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37F59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aria2c --enable-rpc --rpc-listen-all</w:t>
      </w:r>
    </w:p>
    <w:p w14:paraId="77AB9BEA" w14:textId="4D6473E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2F0A2D1" wp14:editId="5F72AD05">
            <wp:extent cx="6645910" cy="923290"/>
            <wp:effectExtent l="0" t="0" r="2540" b="0"/>
            <wp:docPr id="58" name="Picture 58" descr="https://image.3001.net/images/20200420/15873685036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age.3001.net/images/20200420/15873685036548.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923290"/>
                    </a:xfrm>
                    <a:prstGeom prst="rect">
                      <a:avLst/>
                    </a:prstGeom>
                    <a:noFill/>
                    <a:ln>
                      <a:noFill/>
                    </a:ln>
                  </pic:spPr>
                </pic:pic>
              </a:graphicData>
            </a:graphic>
          </wp:inline>
        </w:drawing>
      </w:r>
    </w:p>
    <w:p w14:paraId="0D8966F5"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webui-aria2</w:t>
      </w:r>
    </w:p>
    <w:p w14:paraId="6B3F7DB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国光这里选的是这个比较流行的</w:t>
      </w:r>
      <w:r w:rsidRPr="00024145">
        <w:rPr>
          <w:rFonts w:ascii="Times New Roman" w:eastAsia="Times New Roman" w:hAnsi="Times New Roman" w:cs="Times New Roman"/>
          <w:sz w:val="24"/>
          <w:szCs w:val="24"/>
          <w:lang w:bidi="bo-CN"/>
        </w:rPr>
        <w:t xml:space="preserve"> aria2 </w:t>
      </w:r>
      <w:r w:rsidRPr="00024145">
        <w:rPr>
          <w:rFonts w:ascii="宋体" w:eastAsia="宋体" w:hAnsi="宋体" w:cs="宋体" w:hint="eastAsia"/>
          <w:sz w:val="24"/>
          <w:szCs w:val="24"/>
          <w:lang w:bidi="bo-CN"/>
        </w:rPr>
        <w:t>的开源项目，地址是：</w:t>
      </w:r>
      <w:hyperlink r:id="rId125" w:tgtFrame="_blank" w:history="1">
        <w:r w:rsidRPr="00024145">
          <w:rPr>
            <w:rFonts w:ascii="Times New Roman" w:eastAsia="Times New Roman" w:hAnsi="Times New Roman" w:cs="Times New Roman"/>
            <w:color w:val="66A6FF"/>
            <w:sz w:val="24"/>
            <w:szCs w:val="24"/>
            <w:u w:val="single"/>
            <w:lang w:bidi="bo-CN"/>
          </w:rPr>
          <w:t xml:space="preserve">https://github.com/ziahamza/webui-aria2 </w:t>
        </w:r>
        <w:r w:rsidRPr="00024145">
          <w:rPr>
            <w:rFonts w:ascii="宋体" w:eastAsia="宋体" w:hAnsi="宋体" w:cs="宋体" w:hint="eastAsia"/>
            <w:color w:val="66A6FF"/>
            <w:sz w:val="24"/>
            <w:szCs w:val="24"/>
            <w:u w:val="single"/>
            <w:lang w:bidi="bo-CN"/>
          </w:rPr>
          <w:t>安装运行起来也很简单：</w:t>
        </w:r>
      </w:hyperlink>
    </w:p>
    <w:p w14:paraId="7DC70F4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8A2E8C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clone https://github.com/ziahamza/webui-aria2.git</w:t>
      </w:r>
    </w:p>
    <w:p w14:paraId="7CC99C4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webui-aria2</w:t>
      </w:r>
    </w:p>
    <w:p w14:paraId="5D7CEBD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node node-server.js</w:t>
      </w:r>
    </w:p>
    <w:p w14:paraId="1C6F885F" w14:textId="77777777" w:rsidR="00024145" w:rsidRPr="00024145" w:rsidRDefault="00024145" w:rsidP="00024145">
      <w:pPr>
        <w:widowControl/>
        <w:shd w:val="clear" w:color="auto" w:fill="FFFFFF"/>
        <w:spacing w:after="150"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需要</w:t>
      </w:r>
      <w:r w:rsidRPr="00024145">
        <w:rPr>
          <w:rFonts w:ascii="Times New Roman" w:eastAsia="Times New Roman" w:hAnsi="Times New Roman" w:cs="Times New Roman"/>
          <w:color w:val="666666"/>
          <w:sz w:val="24"/>
          <w:szCs w:val="24"/>
          <w:lang w:bidi="bo-CN"/>
        </w:rPr>
        <w:t>node</w:t>
      </w:r>
      <w:r w:rsidRPr="00024145">
        <w:rPr>
          <w:rFonts w:ascii="宋体" w:eastAsia="宋体" w:hAnsi="宋体" w:cs="宋体" w:hint="eastAsia"/>
          <w:color w:val="666666"/>
          <w:sz w:val="24"/>
          <w:szCs w:val="24"/>
          <w:lang w:bidi="bo-CN"/>
        </w:rPr>
        <w:t>来运行</w:t>
      </w:r>
      <w:r w:rsidRPr="00024145">
        <w:rPr>
          <w:rFonts w:ascii="Times New Roman" w:eastAsia="Times New Roman" w:hAnsi="Times New Roman" w:cs="Times New Roman"/>
          <w:color w:val="666666"/>
          <w:sz w:val="24"/>
          <w:szCs w:val="24"/>
          <w:lang w:bidi="bo-CN"/>
        </w:rPr>
        <w:t>,</w:t>
      </w:r>
      <w:r w:rsidRPr="00024145">
        <w:rPr>
          <w:rFonts w:ascii="宋体" w:eastAsia="宋体" w:hAnsi="宋体" w:cs="宋体" w:hint="eastAsia"/>
          <w:color w:val="666666"/>
          <w:sz w:val="24"/>
          <w:szCs w:val="24"/>
          <w:lang w:bidi="bo-CN"/>
        </w:rPr>
        <w:t>没有安装的</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话使用</w:t>
      </w:r>
      <w:r w:rsidRPr="00024145">
        <w:rPr>
          <w:rFonts w:eastAsia="Times New Roman" w:cs="Consolas"/>
          <w:color w:val="E96900"/>
          <w:sz w:val="20"/>
          <w:szCs w:val="20"/>
          <w:shd w:val="clear" w:color="auto" w:fill="F8F8F8"/>
          <w:lang w:bidi="bo-CN"/>
        </w:rPr>
        <w:t>pkg install nodejs</w:t>
      </w:r>
      <w:r w:rsidRPr="00024145">
        <w:rPr>
          <w:rFonts w:ascii="宋体" w:eastAsia="宋体" w:hAnsi="宋体" w:cs="宋体" w:hint="eastAsia"/>
          <w:color w:val="666666"/>
          <w:sz w:val="24"/>
          <w:szCs w:val="24"/>
          <w:lang w:bidi="bo-CN"/>
        </w:rPr>
        <w:t>来安</w:t>
      </w:r>
      <w:r w:rsidRPr="00024145">
        <w:rPr>
          <w:rFonts w:ascii="宋体" w:eastAsia="宋体" w:hAnsi="宋体" w:cs="宋体"/>
          <w:color w:val="666666"/>
          <w:sz w:val="24"/>
          <w:szCs w:val="24"/>
          <w:lang w:bidi="bo-CN"/>
        </w:rPr>
        <w:t>装</w:t>
      </w:r>
    </w:p>
    <w:p w14:paraId="7DCF570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如果如果下载速度比较慢的话，可以尝试使用</w:t>
      </w:r>
      <w:r w:rsidRPr="00024145">
        <w:rPr>
          <w:rFonts w:ascii="Times New Roman" w:eastAsia="Times New Roman" w:hAnsi="Times New Roman" w:cs="Times New Roman"/>
          <w:color w:val="666666"/>
          <w:sz w:val="24"/>
          <w:szCs w:val="24"/>
          <w:lang w:bidi="bo-CN"/>
        </w:rPr>
        <w:t xml:space="preserve"> fastgit</w:t>
      </w:r>
      <w:r w:rsidRPr="00024145">
        <w:rPr>
          <w:rFonts w:ascii="宋体" w:eastAsia="宋体" w:hAnsi="宋体" w:cs="宋体" w:hint="eastAsia"/>
          <w:color w:val="666666"/>
          <w:sz w:val="24"/>
          <w:szCs w:val="24"/>
          <w:lang w:bidi="bo-CN"/>
        </w:rPr>
        <w:t>镜像地址来下</w:t>
      </w:r>
      <w:r w:rsidRPr="00024145">
        <w:rPr>
          <w:rFonts w:ascii="宋体" w:eastAsia="宋体" w:hAnsi="宋体" w:cs="宋体"/>
          <w:color w:val="666666"/>
          <w:sz w:val="24"/>
          <w:szCs w:val="24"/>
          <w:lang w:bidi="bo-CN"/>
        </w:rPr>
        <w:t>载</w:t>
      </w:r>
    </w:p>
    <w:p w14:paraId="1649F844" w14:textId="77777777" w:rsidR="00024145" w:rsidRPr="00024145" w:rsidRDefault="00024145" w:rsidP="00024145">
      <w:pPr>
        <w:widowControl/>
        <w:shd w:val="clear" w:color="auto" w:fill="FFFFFF"/>
        <w:spacing w:before="30"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git clone </w:t>
      </w:r>
      <w:hyperlink r:id="rId126" w:tgtFrame="_blank" w:history="1">
        <w:r w:rsidRPr="00024145">
          <w:rPr>
            <w:rFonts w:ascii="Times New Roman" w:eastAsia="Times New Roman" w:hAnsi="Times New Roman" w:cs="Times New Roman"/>
            <w:color w:val="66A6FF"/>
            <w:sz w:val="24"/>
            <w:szCs w:val="24"/>
            <w:u w:val="single"/>
            <w:lang w:bidi="bo-CN"/>
          </w:rPr>
          <w:t>https://hub.fastgit.org/ziahamza/webui-aria2.git</w:t>
        </w:r>
      </w:hyperlink>
    </w:p>
    <w:p w14:paraId="2EC60B04" w14:textId="3B044EB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4A2EB78" wp14:editId="6617D2F1">
            <wp:extent cx="6645910" cy="1033780"/>
            <wp:effectExtent l="0" t="0" r="2540" b="0"/>
            <wp:docPr id="57" name="Picture 57" descr="https://image.3001.net/images/20200420/15873690527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age.3001.net/images/20200420/1587369052786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1033780"/>
                    </a:xfrm>
                    <a:prstGeom prst="rect">
                      <a:avLst/>
                    </a:prstGeom>
                    <a:noFill/>
                    <a:ln>
                      <a:noFill/>
                    </a:ln>
                  </pic:spPr>
                </pic:pic>
              </a:graphicData>
            </a:graphic>
          </wp:inline>
        </w:drawing>
      </w:r>
    </w:p>
    <w:p w14:paraId="7EA168C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运行起来后，浏览器访问</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http://localhost:8888</w:t>
      </w:r>
      <w:r w:rsidRPr="00024145">
        <w:rPr>
          <w:rFonts w:ascii="宋体" w:eastAsia="宋体" w:hAnsi="宋体" w:cs="宋体" w:hint="eastAsia"/>
          <w:sz w:val="24"/>
          <w:szCs w:val="24"/>
          <w:lang w:bidi="bo-CN"/>
        </w:rPr>
        <w:t>查看效果</w:t>
      </w:r>
      <w:r w:rsidRPr="00024145">
        <w:rPr>
          <w:rFonts w:ascii="宋体" w:eastAsia="宋体" w:hAnsi="宋体" w:cs="宋体"/>
          <w:sz w:val="24"/>
          <w:szCs w:val="24"/>
          <w:lang w:bidi="bo-CN"/>
        </w:rPr>
        <w:t>：</w:t>
      </w:r>
    </w:p>
    <w:p w14:paraId="113D6958" w14:textId="3E1A4AB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9300F44" wp14:editId="606281CC">
            <wp:extent cx="5181600" cy="9172575"/>
            <wp:effectExtent l="0" t="0" r="0" b="9525"/>
            <wp:docPr id="56" name="Picture 56" descr="https://image.3001.net/images/20180502/15252753579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age.3001.net/images/20180502/1525275357949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81600" cy="9172575"/>
                    </a:xfrm>
                    <a:prstGeom prst="rect">
                      <a:avLst/>
                    </a:prstGeom>
                    <a:noFill/>
                    <a:ln>
                      <a:noFill/>
                    </a:ln>
                  </pic:spPr>
                </pic:pic>
              </a:graphicData>
            </a:graphic>
          </wp:inline>
        </w:drawing>
      </w:r>
    </w:p>
    <w:p w14:paraId="7BFF20B8"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lastRenderedPageBreak/>
        <w:t>SSH</w:t>
      </w:r>
    </w:p>
    <w:p w14:paraId="0597253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有时候我们需要通过</w:t>
      </w:r>
      <w:r w:rsidRPr="00024145">
        <w:rPr>
          <w:rFonts w:ascii="Times New Roman" w:eastAsia="Times New Roman" w:hAnsi="Times New Roman" w:cs="Times New Roman"/>
          <w:sz w:val="24"/>
          <w:szCs w:val="24"/>
          <w:lang w:bidi="bo-CN"/>
        </w:rPr>
        <w:t xml:space="preserve"> ssh </w:t>
      </w:r>
      <w:r w:rsidRPr="00024145">
        <w:rPr>
          <w:rFonts w:ascii="宋体" w:eastAsia="宋体" w:hAnsi="宋体" w:cs="宋体" w:hint="eastAsia"/>
          <w:sz w:val="24"/>
          <w:szCs w:val="24"/>
          <w:lang w:bidi="bo-CN"/>
        </w:rPr>
        <w:t>远程连接服务器，这个时候有</w:t>
      </w:r>
      <w:r w:rsidRPr="00024145">
        <w:rPr>
          <w:rFonts w:ascii="Times New Roman" w:eastAsia="Times New Roman" w:hAnsi="Times New Roman" w:cs="Times New Roman"/>
          <w:sz w:val="24"/>
          <w:szCs w:val="24"/>
          <w:lang w:bidi="bo-CN"/>
        </w:rPr>
        <w:t xml:space="preserve"> Termux</w:t>
      </w:r>
      <w:r w:rsidRPr="00024145">
        <w:rPr>
          <w:rFonts w:ascii="宋体" w:eastAsia="宋体" w:hAnsi="宋体" w:cs="宋体" w:hint="eastAsia"/>
          <w:sz w:val="24"/>
          <w:szCs w:val="24"/>
          <w:lang w:bidi="bo-CN"/>
        </w:rPr>
        <w:t>，躺在床上就可以操作电脑了，</w:t>
      </w:r>
      <w:r w:rsidRPr="00024145">
        <w:rPr>
          <w:rFonts w:ascii="宋体" w:eastAsia="宋体" w:hAnsi="宋体" w:cs="宋体" w:hint="eastAsia"/>
          <w:i/>
          <w:iCs/>
          <w:sz w:val="24"/>
          <w:szCs w:val="24"/>
          <w:lang w:bidi="bo-CN"/>
        </w:rPr>
        <w:t>哇</w:t>
      </w:r>
      <w:r w:rsidRPr="00024145">
        <w:rPr>
          <w:rFonts w:ascii="宋体" w:eastAsia="宋体" w:hAnsi="宋体" w:cs="宋体" w:hint="eastAsia"/>
          <w:sz w:val="24"/>
          <w:szCs w:val="24"/>
          <w:lang w:bidi="bo-CN"/>
        </w:rPr>
        <w:t>！哦哦哦！</w:t>
      </w:r>
      <w:r w:rsidRPr="00024145">
        <w:rPr>
          <w:rFonts w:ascii="Times New Roman" w:eastAsia="Times New Roman" w:hAnsi="Times New Roman" w:cs="Times New Roman"/>
          <w:sz w:val="24"/>
          <w:szCs w:val="24"/>
          <w:lang w:bidi="bo-CN"/>
        </w:rPr>
        <w:t xml:space="preserve">awesome </w:t>
      </w:r>
      <w:r w:rsidRPr="00024145">
        <w:rPr>
          <w:rFonts w:ascii="宋体" w:eastAsia="宋体" w:hAnsi="宋体" w:cs="宋体" w:hint="eastAsia"/>
          <w:sz w:val="24"/>
          <w:szCs w:val="24"/>
          <w:lang w:bidi="bo-CN"/>
        </w:rPr>
        <w:t>，或者我们突然很闲，想要用电脑来远程手机，没错</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都可以做到</w:t>
      </w:r>
      <w:r w:rsidRPr="00024145">
        <w:rPr>
          <w:rFonts w:ascii="宋体" w:eastAsia="宋体" w:hAnsi="宋体" w:cs="宋体"/>
          <w:sz w:val="24"/>
          <w:szCs w:val="24"/>
          <w:lang w:bidi="bo-CN"/>
        </w:rPr>
        <w:t>。</w:t>
      </w:r>
    </w:p>
    <w:p w14:paraId="127A5D1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 xml:space="preserve">Termux ssh </w:t>
      </w:r>
      <w:r w:rsidRPr="00024145">
        <w:rPr>
          <w:rFonts w:ascii="宋体" w:eastAsia="宋体" w:hAnsi="宋体" w:cs="宋体" w:hint="eastAsia"/>
          <w:b/>
          <w:bCs/>
          <w:sz w:val="27"/>
          <w:szCs w:val="27"/>
          <w:lang w:bidi="bo-CN"/>
        </w:rPr>
        <w:t>连接电</w:t>
      </w:r>
      <w:r w:rsidRPr="00024145">
        <w:rPr>
          <w:rFonts w:ascii="宋体" w:eastAsia="宋体" w:hAnsi="宋体" w:cs="宋体"/>
          <w:b/>
          <w:bCs/>
          <w:sz w:val="27"/>
          <w:szCs w:val="27"/>
          <w:lang w:bidi="bo-CN"/>
        </w:rPr>
        <w:t>脑</w:t>
      </w:r>
    </w:p>
    <w:p w14:paraId="7B52B743"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openssh</w:t>
      </w:r>
    </w:p>
    <w:p w14:paraId="2F4D791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i/>
          <w:iCs/>
          <w:sz w:val="24"/>
          <w:szCs w:val="24"/>
          <w:lang w:bidi="bo-CN"/>
        </w:rPr>
        <w:t>OpenSSH</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是</w:t>
      </w:r>
      <w:r w:rsidRPr="00024145">
        <w:rPr>
          <w:rFonts w:ascii="Times New Roman" w:eastAsia="Times New Roman" w:hAnsi="Times New Roman" w:cs="Times New Roman"/>
          <w:sz w:val="24"/>
          <w:szCs w:val="24"/>
          <w:lang w:bidi="bo-CN"/>
        </w:rPr>
        <w:t xml:space="preserve">SSH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Secure SHell</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协议的免费开源实现。</w:t>
      </w:r>
      <w:r w:rsidRPr="00024145">
        <w:rPr>
          <w:rFonts w:ascii="Times New Roman" w:eastAsia="Times New Roman" w:hAnsi="Times New Roman" w:cs="Times New Roman"/>
          <w:sz w:val="24"/>
          <w:szCs w:val="24"/>
          <w:lang w:bidi="bo-CN"/>
        </w:rPr>
        <w:t>SSH</w:t>
      </w:r>
      <w:r w:rsidRPr="00024145">
        <w:rPr>
          <w:rFonts w:ascii="宋体" w:eastAsia="宋体" w:hAnsi="宋体" w:cs="宋体" w:hint="eastAsia"/>
          <w:sz w:val="24"/>
          <w:szCs w:val="24"/>
          <w:lang w:bidi="bo-CN"/>
        </w:rPr>
        <w:t>协议族可以用来进行远程控制，</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或在计算机之间传送文件。</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官方已经封装好了，我们安装起来也会很简单</w:t>
      </w:r>
      <w:r w:rsidRPr="00024145">
        <w:rPr>
          <w:rFonts w:ascii="宋体" w:eastAsia="宋体" w:hAnsi="宋体" w:cs="宋体"/>
          <w:sz w:val="24"/>
          <w:szCs w:val="24"/>
          <w:lang w:bidi="bo-CN"/>
        </w:rPr>
        <w:t>：</w:t>
      </w:r>
    </w:p>
    <w:p w14:paraId="4A2BCCB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D593C0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openssh</w:t>
      </w:r>
    </w:p>
    <w:p w14:paraId="3360D78C"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远程连接电</w:t>
      </w:r>
      <w:r w:rsidRPr="00024145">
        <w:rPr>
          <w:rFonts w:ascii="宋体" w:eastAsia="宋体" w:hAnsi="宋体" w:cs="宋体"/>
          <w:b/>
          <w:bCs/>
          <w:sz w:val="24"/>
          <w:szCs w:val="24"/>
          <w:lang w:bidi="bo-CN"/>
        </w:rPr>
        <w:t>脑</w:t>
      </w:r>
    </w:p>
    <w:p w14:paraId="2539EB2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然后就可以直接</w:t>
      </w:r>
      <w:r w:rsidRPr="00024145">
        <w:rPr>
          <w:rFonts w:ascii="Times New Roman" w:eastAsia="Times New Roman" w:hAnsi="Times New Roman" w:cs="Times New Roman"/>
          <w:sz w:val="24"/>
          <w:szCs w:val="24"/>
          <w:lang w:bidi="bo-CN"/>
        </w:rPr>
        <w:t>ssh</w:t>
      </w:r>
      <w:r w:rsidRPr="00024145">
        <w:rPr>
          <w:rFonts w:ascii="宋体" w:eastAsia="宋体" w:hAnsi="宋体" w:cs="宋体" w:hint="eastAsia"/>
          <w:sz w:val="24"/>
          <w:szCs w:val="24"/>
          <w:lang w:bidi="bo-CN"/>
        </w:rPr>
        <w:t>连接你的服务器了，（前提是电脑安装了</w:t>
      </w:r>
      <w:r w:rsidRPr="00024145">
        <w:rPr>
          <w:rFonts w:ascii="Times New Roman" w:eastAsia="Times New Roman" w:hAnsi="Times New Roman" w:cs="Times New Roman"/>
          <w:sz w:val="24"/>
          <w:szCs w:val="24"/>
          <w:lang w:bidi="bo-CN"/>
        </w:rPr>
        <w:t>ssh</w:t>
      </w:r>
      <w:r w:rsidRPr="00024145">
        <w:rPr>
          <w:rFonts w:ascii="宋体" w:eastAsia="宋体" w:hAnsi="宋体" w:cs="宋体" w:hint="eastAsia"/>
          <w:sz w:val="24"/>
          <w:szCs w:val="24"/>
          <w:lang w:bidi="bo-CN"/>
        </w:rPr>
        <w:t>服务</w:t>
      </w:r>
      <w:r w:rsidRPr="00024145">
        <w:rPr>
          <w:rFonts w:ascii="Times New Roman" w:eastAsia="Times New Roman" w:hAnsi="Times New Roman" w:cs="Times New Roman"/>
          <w:sz w:val="24"/>
          <w:szCs w:val="24"/>
          <w:lang w:bidi="bo-CN"/>
        </w:rPr>
        <w:t>)</w:t>
      </w:r>
    </w:p>
    <w:p w14:paraId="39FE1F9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50EAC1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ssh</w:t>
      </w:r>
      <w:r w:rsidRPr="00024145">
        <w:rPr>
          <w:rFonts w:ascii="Courier New" w:eastAsia="Times New Roman" w:hAnsi="Courier New" w:cs="Courier New"/>
          <w:color w:val="F8F8F2"/>
          <w:sz w:val="27"/>
          <w:szCs w:val="27"/>
          <w:lang w:bidi="bo-CN"/>
        </w:rPr>
        <w:t xml:space="preserve"> sqlsec@192.168.1.8</w:t>
      </w:r>
    </w:p>
    <w:p w14:paraId="7EECA5B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手机连接操作电脑效果图</w:t>
      </w:r>
      <w:r w:rsidRPr="00024145">
        <w:rPr>
          <w:rFonts w:ascii="Times New Roman" w:eastAsia="Times New Roman" w:hAnsi="Times New Roman" w:cs="Times New Roman"/>
          <w:sz w:val="24"/>
          <w:szCs w:val="24"/>
          <w:lang w:bidi="bo-CN"/>
        </w:rPr>
        <w:t>:</w:t>
      </w:r>
    </w:p>
    <w:p w14:paraId="579EB353" w14:textId="786D18D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3C69824" wp14:editId="698D9A80">
            <wp:extent cx="6645910" cy="3731895"/>
            <wp:effectExtent l="0" t="0" r="2540" b="1905"/>
            <wp:docPr id="55" name="Picture 55" descr="https://image.3001.net/images/20180501/15251634576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3001.net/images/20180501/1525163457677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3731895"/>
                    </a:xfrm>
                    <a:prstGeom prst="rect">
                      <a:avLst/>
                    </a:prstGeom>
                    <a:noFill/>
                    <a:ln>
                      <a:noFill/>
                    </a:ln>
                  </pic:spPr>
                </pic:pic>
              </a:graphicData>
            </a:graphic>
          </wp:inline>
        </w:drawing>
      </w:r>
    </w:p>
    <w:p w14:paraId="7E52609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附上完整的</w:t>
      </w:r>
      <w:r w:rsidRPr="00024145">
        <w:rPr>
          <w:rFonts w:ascii="Times New Roman" w:eastAsia="Times New Roman" w:hAnsi="Times New Roman" w:cs="Times New Roman"/>
          <w:sz w:val="24"/>
          <w:szCs w:val="24"/>
          <w:lang w:bidi="bo-CN"/>
        </w:rPr>
        <w:t xml:space="preserve"> Linux SSH </w:t>
      </w:r>
      <w:r w:rsidRPr="00024145">
        <w:rPr>
          <w:rFonts w:ascii="宋体" w:eastAsia="宋体" w:hAnsi="宋体" w:cs="宋体" w:hint="eastAsia"/>
          <w:sz w:val="24"/>
          <w:szCs w:val="24"/>
          <w:lang w:bidi="bo-CN"/>
        </w:rPr>
        <w:t>连接命令格式</w:t>
      </w:r>
      <w:r w:rsidRPr="00024145">
        <w:rPr>
          <w:rFonts w:ascii="宋体" w:eastAsia="宋体" w:hAnsi="宋体" w:cs="宋体"/>
          <w:sz w:val="24"/>
          <w:szCs w:val="24"/>
          <w:lang w:bidi="bo-CN"/>
        </w:rPr>
        <w:t>：</w:t>
      </w:r>
    </w:p>
    <w:p w14:paraId="394FD70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6F9B3B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ssh -p </w:t>
      </w:r>
      <w:r w:rsidRPr="00024145">
        <w:rPr>
          <w:rFonts w:ascii="微软雅黑" w:eastAsia="微软雅黑" w:hAnsi="微软雅黑" w:cs="微软雅黑" w:hint="eastAsia"/>
          <w:color w:val="D4D0AB"/>
          <w:sz w:val="27"/>
          <w:szCs w:val="27"/>
          <w:lang w:bidi="bo-CN"/>
        </w:rPr>
        <w:t>端口号</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用户名</w:t>
      </w:r>
      <w:r w:rsidRPr="00024145">
        <w:rPr>
          <w:rFonts w:ascii="Courier New" w:eastAsia="Times New Roman" w:hAnsi="Courier New" w:cs="Courier New"/>
          <w:color w:val="D4D0AB"/>
          <w:sz w:val="27"/>
          <w:szCs w:val="27"/>
          <w:lang w:bidi="bo-CN"/>
        </w:rPr>
        <w:t>@</w:t>
      </w:r>
      <w:r w:rsidRPr="00024145">
        <w:rPr>
          <w:rFonts w:ascii="微软雅黑" w:eastAsia="微软雅黑" w:hAnsi="微软雅黑" w:cs="微软雅黑" w:hint="eastAsia"/>
          <w:color w:val="D4D0AB"/>
          <w:sz w:val="27"/>
          <w:szCs w:val="27"/>
          <w:lang w:bidi="bo-CN"/>
        </w:rPr>
        <w:t>主机名或者</w:t>
      </w:r>
      <w:r w:rsidRPr="00024145">
        <w:rPr>
          <w:rFonts w:ascii="Courier New" w:eastAsia="Times New Roman" w:hAnsi="Courier New" w:cs="Courier New"/>
          <w:color w:val="D4D0AB"/>
          <w:sz w:val="27"/>
          <w:szCs w:val="27"/>
          <w:lang w:bidi="bo-CN"/>
        </w:rPr>
        <w:t>IP</w:t>
      </w:r>
    </w:p>
    <w:p w14:paraId="74702A7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ssh</w:t>
      </w:r>
      <w:r w:rsidRPr="00024145">
        <w:rPr>
          <w:rFonts w:ascii="Courier New" w:eastAsia="Times New Roman" w:hAnsi="Courier New" w:cs="Courier New"/>
          <w:color w:val="F8F8F2"/>
          <w:sz w:val="27"/>
          <w:szCs w:val="27"/>
          <w:lang w:bidi="bo-CN"/>
        </w:rPr>
        <w:t xml:space="preserve"> -p 22 user@hostname_or_ip</w:t>
      </w:r>
    </w:p>
    <w:p w14:paraId="0E1A709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275E752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ssh -i </w:t>
      </w:r>
      <w:r w:rsidRPr="00024145">
        <w:rPr>
          <w:rFonts w:ascii="微软雅黑" w:eastAsia="微软雅黑" w:hAnsi="微软雅黑" w:cs="微软雅黑" w:hint="eastAsia"/>
          <w:color w:val="D4D0AB"/>
          <w:sz w:val="27"/>
          <w:szCs w:val="27"/>
          <w:lang w:bidi="bo-CN"/>
        </w:rPr>
        <w:t>私钥</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用户名</w:t>
      </w:r>
      <w:r w:rsidRPr="00024145">
        <w:rPr>
          <w:rFonts w:ascii="Courier New" w:eastAsia="Times New Roman" w:hAnsi="Courier New" w:cs="Courier New"/>
          <w:color w:val="D4D0AB"/>
          <w:sz w:val="27"/>
          <w:szCs w:val="27"/>
          <w:lang w:bidi="bo-CN"/>
        </w:rPr>
        <w:t>@</w:t>
      </w:r>
      <w:r w:rsidRPr="00024145">
        <w:rPr>
          <w:rFonts w:ascii="微软雅黑" w:eastAsia="微软雅黑" w:hAnsi="微软雅黑" w:cs="微软雅黑" w:hint="eastAsia"/>
          <w:color w:val="D4D0AB"/>
          <w:sz w:val="27"/>
          <w:szCs w:val="27"/>
          <w:lang w:bidi="bo-CN"/>
        </w:rPr>
        <w:t>主机名或者</w:t>
      </w:r>
      <w:r w:rsidRPr="00024145">
        <w:rPr>
          <w:rFonts w:ascii="Courier New" w:eastAsia="Times New Roman" w:hAnsi="Courier New" w:cs="Courier New"/>
          <w:color w:val="D4D0AB"/>
          <w:sz w:val="27"/>
          <w:szCs w:val="27"/>
          <w:lang w:bidi="bo-CN"/>
        </w:rPr>
        <w:t>IP</w:t>
      </w:r>
    </w:p>
    <w:p w14:paraId="6DC1FFC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lastRenderedPageBreak/>
        <w:t>ssh</w:t>
      </w:r>
      <w:r w:rsidRPr="00024145">
        <w:rPr>
          <w:rFonts w:ascii="Courier New" w:eastAsia="Times New Roman" w:hAnsi="Courier New" w:cs="Courier New"/>
          <w:color w:val="F8F8F2"/>
          <w:sz w:val="27"/>
          <w:szCs w:val="27"/>
          <w:lang w:bidi="bo-CN"/>
        </w:rPr>
        <w:t xml:space="preserve"> -i id_rsa user@hostname_or_ip</w:t>
      </w:r>
    </w:p>
    <w:p w14:paraId="467EA3F3"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传输文</w:t>
      </w:r>
      <w:r w:rsidRPr="00024145">
        <w:rPr>
          <w:rFonts w:ascii="宋体" w:eastAsia="宋体" w:hAnsi="宋体" w:cs="宋体"/>
          <w:b/>
          <w:bCs/>
          <w:sz w:val="24"/>
          <w:szCs w:val="24"/>
          <w:lang w:bidi="bo-CN"/>
        </w:rPr>
        <w:t>件</w:t>
      </w:r>
    </w:p>
    <w:p w14:paraId="03648AB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SSH </w:t>
      </w:r>
      <w:r w:rsidRPr="00024145">
        <w:rPr>
          <w:rFonts w:ascii="宋体" w:eastAsia="宋体" w:hAnsi="宋体" w:cs="宋体" w:hint="eastAsia"/>
          <w:sz w:val="24"/>
          <w:szCs w:val="24"/>
          <w:lang w:bidi="bo-CN"/>
        </w:rPr>
        <w:t>不仅仅可以远程连接服务器，同样也可以使用</w:t>
      </w:r>
      <w:r w:rsidRPr="00024145">
        <w:rPr>
          <w:rFonts w:ascii="Times New Roman" w:eastAsia="Times New Roman" w:hAnsi="Times New Roman" w:cs="Times New Roman"/>
          <w:sz w:val="24"/>
          <w:szCs w:val="24"/>
          <w:lang w:bidi="bo-CN"/>
        </w:rPr>
        <w:t>SSH</w:t>
      </w:r>
      <w:r w:rsidRPr="00024145">
        <w:rPr>
          <w:rFonts w:ascii="宋体" w:eastAsia="宋体" w:hAnsi="宋体" w:cs="宋体" w:hint="eastAsia"/>
          <w:sz w:val="24"/>
          <w:szCs w:val="24"/>
          <w:lang w:bidi="bo-CN"/>
        </w:rPr>
        <w:t>自带的</w:t>
      </w:r>
      <w:r w:rsidRPr="00024145">
        <w:rPr>
          <w:rFonts w:eastAsia="Times New Roman" w:cs="Consolas"/>
          <w:color w:val="E96900"/>
          <w:sz w:val="20"/>
          <w:szCs w:val="20"/>
          <w:shd w:val="clear" w:color="auto" w:fill="F8F8F8"/>
          <w:lang w:bidi="bo-CN"/>
        </w:rPr>
        <w:t>scp</w:t>
      </w:r>
      <w:r w:rsidRPr="00024145">
        <w:rPr>
          <w:rFonts w:ascii="宋体" w:eastAsia="宋体" w:hAnsi="宋体" w:cs="宋体" w:hint="eastAsia"/>
          <w:sz w:val="24"/>
          <w:szCs w:val="24"/>
          <w:lang w:bidi="bo-CN"/>
        </w:rPr>
        <w:t>命令进行文件传输</w:t>
      </w:r>
      <w:r w:rsidRPr="00024145">
        <w:rPr>
          <w:rFonts w:ascii="宋体" w:eastAsia="宋体" w:hAnsi="宋体" w:cs="宋体"/>
          <w:sz w:val="24"/>
          <w:szCs w:val="24"/>
          <w:lang w:bidi="bo-CN"/>
        </w:rPr>
        <w:t>：</w:t>
      </w:r>
    </w:p>
    <w:p w14:paraId="4329E4A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复制文</w:t>
      </w:r>
      <w:r w:rsidRPr="00024145">
        <w:rPr>
          <w:rFonts w:ascii="宋体" w:eastAsia="宋体" w:hAnsi="宋体" w:cs="宋体"/>
          <w:b/>
          <w:bCs/>
          <w:sz w:val="24"/>
          <w:szCs w:val="24"/>
          <w:lang w:bidi="bo-CN"/>
        </w:rPr>
        <w:t>件</w:t>
      </w:r>
    </w:p>
    <w:p w14:paraId="393666B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70E3D5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scp </w:t>
      </w:r>
      <w:r w:rsidRPr="00024145">
        <w:rPr>
          <w:rFonts w:ascii="微软雅黑" w:eastAsia="微软雅黑" w:hAnsi="微软雅黑" w:cs="微软雅黑" w:hint="eastAsia"/>
          <w:color w:val="D4D0AB"/>
          <w:sz w:val="27"/>
          <w:szCs w:val="27"/>
          <w:lang w:bidi="bo-CN"/>
        </w:rPr>
        <w:t>本地文件路径</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远程主机用户名</w:t>
      </w:r>
      <w:r w:rsidRPr="00024145">
        <w:rPr>
          <w:rFonts w:ascii="Courier New" w:eastAsia="Times New Roman" w:hAnsi="Courier New" w:cs="Courier New"/>
          <w:color w:val="D4D0AB"/>
          <w:sz w:val="27"/>
          <w:szCs w:val="27"/>
          <w:lang w:bidi="bo-CN"/>
        </w:rPr>
        <w:t>@</w:t>
      </w:r>
      <w:r w:rsidRPr="00024145">
        <w:rPr>
          <w:rFonts w:ascii="微软雅黑" w:eastAsia="微软雅黑" w:hAnsi="微软雅黑" w:cs="微软雅黑" w:hint="eastAsia"/>
          <w:color w:val="D4D0AB"/>
          <w:sz w:val="27"/>
          <w:szCs w:val="27"/>
          <w:lang w:bidi="bo-CN"/>
        </w:rPr>
        <w:t>远程主机名或</w:t>
      </w:r>
      <w:r w:rsidRPr="00024145">
        <w:rPr>
          <w:rFonts w:ascii="Courier New" w:eastAsia="Times New Roman" w:hAnsi="Courier New" w:cs="Courier New"/>
          <w:color w:val="D4D0AB"/>
          <w:sz w:val="27"/>
          <w:szCs w:val="27"/>
          <w:lang w:bidi="bo-CN"/>
        </w:rPr>
        <w:t>IP:</w:t>
      </w:r>
      <w:r w:rsidRPr="00024145">
        <w:rPr>
          <w:rFonts w:ascii="微软雅黑" w:eastAsia="微软雅黑" w:hAnsi="微软雅黑" w:cs="微软雅黑" w:hint="eastAsia"/>
          <w:color w:val="D4D0AB"/>
          <w:sz w:val="27"/>
          <w:szCs w:val="27"/>
          <w:lang w:bidi="bo-CN"/>
        </w:rPr>
        <w:t>远程文件保存的位置路径</w:t>
      </w:r>
    </w:p>
    <w:p w14:paraId="7854E0F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scp</w:t>
      </w:r>
      <w:r w:rsidRPr="00024145">
        <w:rPr>
          <w:rFonts w:ascii="Courier New" w:eastAsia="Times New Roman" w:hAnsi="Courier New" w:cs="Courier New"/>
          <w:color w:val="F8F8F2"/>
          <w:sz w:val="27"/>
          <w:szCs w:val="27"/>
          <w:lang w:bidi="bo-CN"/>
        </w:rPr>
        <w:t xml:space="preserve"> local_file remote_username@remote_ip:remote_folder</w:t>
      </w:r>
    </w:p>
    <w:p w14:paraId="6B46546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复制目</w:t>
      </w:r>
      <w:r w:rsidRPr="00024145">
        <w:rPr>
          <w:rFonts w:ascii="宋体" w:eastAsia="宋体" w:hAnsi="宋体" w:cs="宋体"/>
          <w:b/>
          <w:bCs/>
          <w:sz w:val="24"/>
          <w:szCs w:val="24"/>
          <w:lang w:bidi="bo-CN"/>
        </w:rPr>
        <w:t>录</w:t>
      </w:r>
    </w:p>
    <w:p w14:paraId="04206E4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B3252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scp -r </w:t>
      </w:r>
      <w:r w:rsidRPr="00024145">
        <w:rPr>
          <w:rFonts w:ascii="微软雅黑" w:eastAsia="微软雅黑" w:hAnsi="微软雅黑" w:cs="微软雅黑" w:hint="eastAsia"/>
          <w:color w:val="D4D0AB"/>
          <w:sz w:val="27"/>
          <w:szCs w:val="27"/>
          <w:lang w:bidi="bo-CN"/>
        </w:rPr>
        <w:t>本地文件夹路径</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远程主机用户名</w:t>
      </w:r>
      <w:r w:rsidRPr="00024145">
        <w:rPr>
          <w:rFonts w:ascii="Courier New" w:eastAsia="Times New Roman" w:hAnsi="Courier New" w:cs="Courier New"/>
          <w:color w:val="D4D0AB"/>
          <w:sz w:val="27"/>
          <w:szCs w:val="27"/>
          <w:lang w:bidi="bo-CN"/>
        </w:rPr>
        <w:t>@</w:t>
      </w:r>
      <w:r w:rsidRPr="00024145">
        <w:rPr>
          <w:rFonts w:ascii="微软雅黑" w:eastAsia="微软雅黑" w:hAnsi="微软雅黑" w:cs="微软雅黑" w:hint="eastAsia"/>
          <w:color w:val="D4D0AB"/>
          <w:sz w:val="27"/>
          <w:szCs w:val="27"/>
          <w:lang w:bidi="bo-CN"/>
        </w:rPr>
        <w:t>远程主机名或</w:t>
      </w:r>
      <w:r w:rsidRPr="00024145">
        <w:rPr>
          <w:rFonts w:ascii="Courier New" w:eastAsia="Times New Roman" w:hAnsi="Courier New" w:cs="Courier New"/>
          <w:color w:val="D4D0AB"/>
          <w:sz w:val="27"/>
          <w:szCs w:val="27"/>
          <w:lang w:bidi="bo-CN"/>
        </w:rPr>
        <w:t>IP:</w:t>
      </w:r>
      <w:r w:rsidRPr="00024145">
        <w:rPr>
          <w:rFonts w:ascii="微软雅黑" w:eastAsia="微软雅黑" w:hAnsi="微软雅黑" w:cs="微软雅黑" w:hint="eastAsia"/>
          <w:color w:val="D4D0AB"/>
          <w:sz w:val="27"/>
          <w:szCs w:val="27"/>
          <w:lang w:bidi="bo-CN"/>
        </w:rPr>
        <w:t>远程文件夹保存的位置路径</w:t>
      </w:r>
    </w:p>
    <w:p w14:paraId="049BD23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scp</w:t>
      </w:r>
      <w:r w:rsidRPr="00024145">
        <w:rPr>
          <w:rFonts w:ascii="Courier New" w:eastAsia="Times New Roman" w:hAnsi="Courier New" w:cs="Courier New"/>
          <w:color w:val="F8F8F2"/>
          <w:sz w:val="27"/>
          <w:szCs w:val="27"/>
          <w:lang w:bidi="bo-CN"/>
        </w:rPr>
        <w:t xml:space="preserve"> -r local_folder remote_username@remote_ip:remote_folder</w:t>
      </w:r>
    </w:p>
    <w:p w14:paraId="68DBF6D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看完了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不打算亲自尝试一下文件传输的操作吗？</w:t>
      </w:r>
      <w:r w:rsidRPr="00024145">
        <w:rPr>
          <w:rFonts w:ascii="Times New Roman" w:eastAsia="Times New Roman" w:hAnsi="Times New Roman" w:cs="Times New Roman"/>
          <w:sz w:val="24"/>
          <w:szCs w:val="24"/>
          <w:lang w:bidi="bo-CN"/>
        </w:rPr>
        <w:t xml:space="preserve"> :-)</w:t>
      </w:r>
    </w:p>
    <w:p w14:paraId="5998BFA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电脑</w:t>
      </w:r>
      <w:r w:rsidRPr="00024145">
        <w:rPr>
          <w:rFonts w:ascii="Times New Roman" w:eastAsia="Times New Roman" w:hAnsi="Times New Roman" w:cs="Times New Roman"/>
          <w:b/>
          <w:bCs/>
          <w:sz w:val="27"/>
          <w:szCs w:val="27"/>
          <w:lang w:bidi="bo-CN"/>
        </w:rPr>
        <w:t xml:space="preserve"> ssh </w:t>
      </w:r>
      <w:r w:rsidRPr="00024145">
        <w:rPr>
          <w:rFonts w:ascii="宋体" w:eastAsia="宋体" w:hAnsi="宋体" w:cs="宋体" w:hint="eastAsia"/>
          <w:b/>
          <w:bCs/>
          <w:sz w:val="27"/>
          <w:szCs w:val="27"/>
          <w:lang w:bidi="bo-CN"/>
        </w:rPr>
        <w:t>连接</w:t>
      </w:r>
      <w:r w:rsidRPr="00024145">
        <w:rPr>
          <w:rFonts w:ascii="Times New Roman" w:eastAsia="Times New Roman" w:hAnsi="Times New Roman" w:cs="Times New Roman"/>
          <w:b/>
          <w:bCs/>
          <w:sz w:val="27"/>
          <w:szCs w:val="27"/>
          <w:lang w:bidi="bo-CN"/>
        </w:rPr>
        <w:t xml:space="preserve"> Termux</w:t>
      </w:r>
    </w:p>
    <w:p w14:paraId="53FCB8E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这个使用场景比较少，但是既然要打造中国的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文档的效果，还是一起写上去吧，首先确保你已经安装了</w:t>
      </w:r>
      <w:r w:rsidRPr="00024145">
        <w:rPr>
          <w:rFonts w:ascii="Times New Roman" w:eastAsia="Times New Roman" w:hAnsi="Times New Roman" w:cs="Times New Roman"/>
          <w:sz w:val="24"/>
          <w:szCs w:val="24"/>
          <w:lang w:bidi="bo-CN"/>
        </w:rPr>
        <w:t xml:space="preserve"> openssh </w:t>
      </w:r>
      <w:r w:rsidRPr="00024145">
        <w:rPr>
          <w:rFonts w:ascii="宋体" w:eastAsia="宋体" w:hAnsi="宋体" w:cs="宋体" w:hint="eastAsia"/>
          <w:sz w:val="24"/>
          <w:szCs w:val="24"/>
          <w:lang w:bidi="bo-CN"/>
        </w:rPr>
        <w:t>软件包，没有安装的话参考上一个小结进行安装。实现这个效果有两大种方法</w:t>
      </w:r>
      <w:r w:rsidRPr="00024145">
        <w:rPr>
          <w:rFonts w:ascii="宋体" w:eastAsia="宋体" w:hAnsi="宋体" w:cs="宋体"/>
          <w:sz w:val="24"/>
          <w:szCs w:val="24"/>
          <w:lang w:bidi="bo-CN"/>
        </w:rPr>
        <w:t>：</w:t>
      </w:r>
    </w:p>
    <w:p w14:paraId="214DD327" w14:textId="77777777" w:rsidR="00024145" w:rsidRPr="00024145" w:rsidRDefault="00024145" w:rsidP="00024145">
      <w:pPr>
        <w:widowControl/>
        <w:numPr>
          <w:ilvl w:val="0"/>
          <w:numId w:val="11"/>
        </w:numPr>
        <w:shd w:val="clear" w:color="auto" w:fill="FFFFFF"/>
        <w:spacing w:before="30" w:after="150" w:line="240" w:lineRule="auto"/>
        <w:ind w:left="75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SSH </w:t>
      </w:r>
      <w:r w:rsidRPr="00024145">
        <w:rPr>
          <w:rFonts w:ascii="宋体" w:eastAsia="宋体" w:hAnsi="宋体" w:cs="宋体" w:hint="eastAsia"/>
          <w:sz w:val="24"/>
          <w:szCs w:val="24"/>
          <w:lang w:bidi="bo-CN"/>
        </w:rPr>
        <w:t>通过密码认证连</w:t>
      </w:r>
      <w:r w:rsidRPr="00024145">
        <w:rPr>
          <w:rFonts w:ascii="宋体" w:eastAsia="宋体" w:hAnsi="宋体" w:cs="宋体"/>
          <w:sz w:val="24"/>
          <w:szCs w:val="24"/>
          <w:lang w:bidi="bo-CN"/>
        </w:rPr>
        <w:t>接</w:t>
      </w:r>
    </w:p>
    <w:p w14:paraId="41AA4E38" w14:textId="77777777" w:rsidR="00024145" w:rsidRPr="00024145" w:rsidRDefault="00024145" w:rsidP="00024145">
      <w:pPr>
        <w:widowControl/>
        <w:numPr>
          <w:ilvl w:val="0"/>
          <w:numId w:val="11"/>
        </w:numPr>
        <w:shd w:val="clear" w:color="auto" w:fill="FFFFFF"/>
        <w:spacing w:before="30" w:after="150" w:line="240" w:lineRule="auto"/>
        <w:ind w:left="75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SSH </w:t>
      </w:r>
      <w:r w:rsidRPr="00024145">
        <w:rPr>
          <w:rFonts w:ascii="宋体" w:eastAsia="宋体" w:hAnsi="宋体" w:cs="宋体" w:hint="eastAsia"/>
          <w:sz w:val="24"/>
          <w:szCs w:val="24"/>
          <w:lang w:bidi="bo-CN"/>
        </w:rPr>
        <w:t>通过公私钥连</w:t>
      </w:r>
      <w:r w:rsidRPr="00024145">
        <w:rPr>
          <w:rFonts w:ascii="宋体" w:eastAsia="宋体" w:hAnsi="宋体" w:cs="宋体"/>
          <w:sz w:val="24"/>
          <w:szCs w:val="24"/>
          <w:lang w:bidi="bo-CN"/>
        </w:rPr>
        <w:t>接</w:t>
      </w:r>
    </w:p>
    <w:p w14:paraId="3D878606" w14:textId="77777777" w:rsidR="00024145" w:rsidRPr="00024145" w:rsidRDefault="00024145" w:rsidP="00024145">
      <w:pPr>
        <w:widowControl/>
        <w:numPr>
          <w:ilvl w:val="1"/>
          <w:numId w:val="12"/>
        </w:numPr>
        <w:shd w:val="clear" w:color="auto" w:fill="FFFFFF"/>
        <w:spacing w:before="30" w:after="150" w:line="240" w:lineRule="auto"/>
        <w:ind w:left="147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PC </w:t>
      </w:r>
      <w:r w:rsidRPr="00024145">
        <w:rPr>
          <w:rFonts w:ascii="宋体" w:eastAsia="宋体" w:hAnsi="宋体" w:cs="宋体" w:hint="eastAsia"/>
          <w:sz w:val="24"/>
          <w:szCs w:val="24"/>
          <w:lang w:bidi="bo-CN"/>
        </w:rPr>
        <w:t>端生成公私钥，然后将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公钥</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拷贝到</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中，通过公私钥连接</w:t>
      </w:r>
      <w:r w:rsidRPr="00024145">
        <w:rPr>
          <w:rFonts w:ascii="宋体" w:eastAsia="宋体" w:hAnsi="宋体" w:cs="宋体"/>
          <w:sz w:val="24"/>
          <w:szCs w:val="24"/>
          <w:lang w:bidi="bo-CN"/>
        </w:rPr>
        <w:t>。</w:t>
      </w:r>
    </w:p>
    <w:p w14:paraId="132D5931" w14:textId="77777777" w:rsidR="00024145" w:rsidRPr="00024145" w:rsidRDefault="00024145" w:rsidP="00024145">
      <w:pPr>
        <w:widowControl/>
        <w:numPr>
          <w:ilvl w:val="1"/>
          <w:numId w:val="12"/>
        </w:numPr>
        <w:shd w:val="clear" w:color="auto" w:fill="FFFFFF"/>
        <w:spacing w:before="30" w:after="150" w:line="240" w:lineRule="auto"/>
        <w:ind w:left="147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端生成公私钥，然后将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私钥拷贝到</w:t>
      </w:r>
      <w:r w:rsidRPr="00024145">
        <w:rPr>
          <w:rFonts w:ascii="Times New Roman" w:eastAsia="Times New Roman" w:hAnsi="Times New Roman" w:cs="Times New Roman"/>
          <w:sz w:val="24"/>
          <w:szCs w:val="24"/>
          <w:lang w:bidi="bo-CN"/>
        </w:rPr>
        <w:t xml:space="preserve"> PC </w:t>
      </w:r>
      <w:r w:rsidRPr="00024145">
        <w:rPr>
          <w:rFonts w:ascii="宋体" w:eastAsia="宋体" w:hAnsi="宋体" w:cs="宋体" w:hint="eastAsia"/>
          <w:sz w:val="24"/>
          <w:szCs w:val="24"/>
          <w:lang w:bidi="bo-CN"/>
        </w:rPr>
        <w:t>中，通过公私钥连接</w:t>
      </w:r>
      <w:r w:rsidRPr="00024145">
        <w:rPr>
          <w:rFonts w:ascii="宋体" w:eastAsia="宋体" w:hAnsi="宋体" w:cs="宋体"/>
          <w:sz w:val="24"/>
          <w:szCs w:val="24"/>
          <w:lang w:bidi="bo-CN"/>
        </w:rPr>
        <w:t>。</w:t>
      </w:r>
    </w:p>
    <w:p w14:paraId="4DC36B7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启动</w:t>
      </w:r>
      <w:r w:rsidRPr="00024145">
        <w:rPr>
          <w:rFonts w:ascii="Times New Roman" w:eastAsia="Times New Roman" w:hAnsi="Times New Roman" w:cs="Times New Roman"/>
          <w:b/>
          <w:bCs/>
          <w:sz w:val="24"/>
          <w:szCs w:val="24"/>
          <w:lang w:bidi="bo-CN"/>
        </w:rPr>
        <w:t xml:space="preserve"> ssh </w:t>
      </w:r>
      <w:r w:rsidRPr="00024145">
        <w:rPr>
          <w:rFonts w:ascii="宋体" w:eastAsia="宋体" w:hAnsi="宋体" w:cs="宋体" w:hint="eastAsia"/>
          <w:b/>
          <w:bCs/>
          <w:sz w:val="24"/>
          <w:szCs w:val="24"/>
          <w:lang w:bidi="bo-CN"/>
        </w:rPr>
        <w:t>服</w:t>
      </w:r>
      <w:r w:rsidRPr="00024145">
        <w:rPr>
          <w:rFonts w:ascii="宋体" w:eastAsia="宋体" w:hAnsi="宋体" w:cs="宋体"/>
          <w:b/>
          <w:bCs/>
          <w:sz w:val="24"/>
          <w:szCs w:val="24"/>
          <w:lang w:bidi="bo-CN"/>
        </w:rPr>
        <w:t>务</w:t>
      </w:r>
    </w:p>
    <w:p w14:paraId="5CFDA23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sshd</w:t>
      </w:r>
      <w:r w:rsidRPr="00024145">
        <w:rPr>
          <w:rFonts w:ascii="宋体" w:eastAsia="宋体" w:hAnsi="宋体" w:cs="宋体" w:hint="eastAsia"/>
          <w:sz w:val="24"/>
          <w:szCs w:val="24"/>
          <w:lang w:bidi="bo-CN"/>
        </w:rPr>
        <w:t>服务默认没有启动，所以得手动启动下</w:t>
      </w:r>
      <w:r w:rsidRPr="00024145">
        <w:rPr>
          <w:rFonts w:ascii="Times New Roman" w:eastAsia="Times New Roman" w:hAnsi="Times New Roman" w:cs="Times New Roman"/>
          <w:sz w:val="24"/>
          <w:szCs w:val="24"/>
          <w:lang w:bidi="bo-CN"/>
        </w:rPr>
        <w:t>:</w:t>
      </w:r>
    </w:p>
    <w:p w14:paraId="0944315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825433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sshd</w:t>
      </w:r>
    </w:p>
    <w:p w14:paraId="688FD3A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因为手机上面低的端口有安全限制，所以这里</w:t>
      </w:r>
      <w:r w:rsidRPr="00024145">
        <w:rPr>
          <w:rFonts w:ascii="Times New Roman" w:eastAsia="Times New Roman" w:hAnsi="Times New Roman" w:cs="Times New Roman"/>
          <w:sz w:val="24"/>
          <w:szCs w:val="24"/>
          <w:lang w:bidi="bo-CN"/>
        </w:rPr>
        <w:t xml:space="preserve"> openssh </w:t>
      </w:r>
      <w:r w:rsidRPr="00024145">
        <w:rPr>
          <w:rFonts w:ascii="宋体" w:eastAsia="宋体" w:hAnsi="宋体" w:cs="宋体" w:hint="eastAsia"/>
          <w:sz w:val="24"/>
          <w:szCs w:val="24"/>
          <w:lang w:bidi="bo-CN"/>
        </w:rPr>
        <w:t>默认的</w:t>
      </w:r>
      <w:r w:rsidRPr="00024145">
        <w:rPr>
          <w:rFonts w:ascii="Times New Roman" w:eastAsia="Times New Roman" w:hAnsi="Times New Roman" w:cs="Times New Roman"/>
          <w:sz w:val="24"/>
          <w:szCs w:val="24"/>
          <w:lang w:bidi="bo-CN"/>
        </w:rPr>
        <w:t xml:space="preserve"> sshd </w:t>
      </w:r>
      <w:r w:rsidRPr="00024145">
        <w:rPr>
          <w:rFonts w:ascii="宋体" w:eastAsia="宋体" w:hAnsi="宋体" w:cs="宋体" w:hint="eastAsia"/>
          <w:sz w:val="24"/>
          <w:szCs w:val="24"/>
          <w:lang w:bidi="bo-CN"/>
        </w:rPr>
        <w:t>默认的服务端口号为</w:t>
      </w:r>
      <w:r w:rsidRPr="00024145">
        <w:rPr>
          <w:rFonts w:ascii="Times New Roman" w:eastAsia="Times New Roman" w:hAnsi="Times New Roman" w:cs="Times New Roman"/>
          <w:sz w:val="24"/>
          <w:szCs w:val="24"/>
          <w:lang w:bidi="bo-CN"/>
        </w:rPr>
        <w:t xml:space="preserve"> 8022</w:t>
      </w:r>
    </w:p>
    <w:p w14:paraId="70B72BCB" w14:textId="7C56117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4C78168" wp14:editId="3EB9E369">
            <wp:extent cx="6645910" cy="2025650"/>
            <wp:effectExtent l="0" t="0" r="2540" b="0"/>
            <wp:docPr id="54" name="Picture 54" descr="https://image.3001.net/images/20200420/15873614328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age.3001.net/images/20200420/1587361432807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2025650"/>
                    </a:xfrm>
                    <a:prstGeom prst="rect">
                      <a:avLst/>
                    </a:prstGeom>
                    <a:noFill/>
                    <a:ln>
                      <a:noFill/>
                    </a:ln>
                  </pic:spPr>
                </pic:pic>
              </a:graphicData>
            </a:graphic>
          </wp:inline>
        </w:drawing>
      </w:r>
    </w:p>
    <w:p w14:paraId="3E17F632"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lastRenderedPageBreak/>
        <w:t>停止</w:t>
      </w:r>
      <w:r w:rsidRPr="00024145">
        <w:rPr>
          <w:rFonts w:ascii="Times New Roman" w:eastAsia="Times New Roman" w:hAnsi="Times New Roman" w:cs="Times New Roman"/>
          <w:b/>
          <w:bCs/>
          <w:sz w:val="24"/>
          <w:szCs w:val="24"/>
          <w:lang w:bidi="bo-CN"/>
        </w:rPr>
        <w:t xml:space="preserve"> ssh </w:t>
      </w:r>
      <w:r w:rsidRPr="00024145">
        <w:rPr>
          <w:rFonts w:ascii="宋体" w:eastAsia="宋体" w:hAnsi="宋体" w:cs="宋体" w:hint="eastAsia"/>
          <w:b/>
          <w:bCs/>
          <w:sz w:val="24"/>
          <w:szCs w:val="24"/>
          <w:lang w:bidi="bo-CN"/>
        </w:rPr>
        <w:t>服</w:t>
      </w:r>
      <w:r w:rsidRPr="00024145">
        <w:rPr>
          <w:rFonts w:ascii="宋体" w:eastAsia="宋体" w:hAnsi="宋体" w:cs="宋体"/>
          <w:b/>
          <w:bCs/>
          <w:sz w:val="24"/>
          <w:szCs w:val="24"/>
          <w:lang w:bidi="bo-CN"/>
        </w:rPr>
        <w:t>务</w:t>
      </w:r>
    </w:p>
    <w:p w14:paraId="384CA1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如果需要停止</w:t>
      </w:r>
      <w:r w:rsidRPr="00024145">
        <w:rPr>
          <w:rFonts w:ascii="Times New Roman" w:eastAsia="Times New Roman" w:hAnsi="Times New Roman" w:cs="Times New Roman"/>
          <w:sz w:val="24"/>
          <w:szCs w:val="24"/>
          <w:lang w:bidi="bo-CN"/>
        </w:rPr>
        <w:t xml:space="preserve"> ssh </w:t>
      </w:r>
      <w:r w:rsidRPr="00024145">
        <w:rPr>
          <w:rFonts w:ascii="宋体" w:eastAsia="宋体" w:hAnsi="宋体" w:cs="宋体" w:hint="eastAsia"/>
          <w:sz w:val="24"/>
          <w:szCs w:val="24"/>
          <w:lang w:bidi="bo-CN"/>
        </w:rPr>
        <w:t>服务，只需要</w:t>
      </w:r>
      <w:r w:rsidRPr="00024145">
        <w:rPr>
          <w:rFonts w:ascii="Times New Roman" w:eastAsia="Times New Roman" w:hAnsi="Times New Roman" w:cs="Times New Roman"/>
          <w:sz w:val="24"/>
          <w:szCs w:val="24"/>
          <w:lang w:bidi="bo-CN"/>
        </w:rPr>
        <w:t xml:space="preserve"> kill </w:t>
      </w:r>
      <w:r w:rsidRPr="00024145">
        <w:rPr>
          <w:rFonts w:ascii="宋体" w:eastAsia="宋体" w:hAnsi="宋体" w:cs="宋体" w:hint="eastAsia"/>
          <w:sz w:val="24"/>
          <w:szCs w:val="24"/>
          <w:lang w:bidi="bo-CN"/>
        </w:rPr>
        <w:t>杀掉进程即可</w:t>
      </w:r>
      <w:r w:rsidRPr="00024145">
        <w:rPr>
          <w:rFonts w:ascii="宋体" w:eastAsia="宋体" w:hAnsi="宋体" w:cs="宋体"/>
          <w:sz w:val="24"/>
          <w:szCs w:val="24"/>
          <w:lang w:bidi="bo-CN"/>
        </w:rPr>
        <w:t>：</w:t>
      </w:r>
    </w:p>
    <w:p w14:paraId="6EECB8B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A7655F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pkill</w:t>
      </w:r>
      <w:r w:rsidRPr="00024145">
        <w:rPr>
          <w:rFonts w:ascii="Courier New" w:eastAsia="Times New Roman" w:hAnsi="Courier New" w:cs="Courier New"/>
          <w:color w:val="F8F8F2"/>
          <w:sz w:val="27"/>
          <w:szCs w:val="27"/>
          <w:lang w:bidi="bo-CN"/>
        </w:rPr>
        <w:t xml:space="preserve"> sshd</w:t>
      </w:r>
    </w:p>
    <w:p w14:paraId="78CC9B5A"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通过密码认证链</w:t>
      </w:r>
      <w:r w:rsidRPr="00024145">
        <w:rPr>
          <w:rFonts w:ascii="宋体" w:eastAsia="宋体" w:hAnsi="宋体" w:cs="宋体"/>
          <w:b/>
          <w:bCs/>
          <w:sz w:val="24"/>
          <w:szCs w:val="24"/>
          <w:lang w:bidi="bo-CN"/>
        </w:rPr>
        <w:t>接</w:t>
      </w:r>
    </w:p>
    <w:p w14:paraId="5C70B57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默认是使用密码认证进行连接的，如果要启用密码连接的话要确保你的密码足够安全，否则你的</w:t>
      </w:r>
      <w:r w:rsidRPr="00024145">
        <w:rPr>
          <w:rFonts w:ascii="Times New Roman" w:eastAsia="Times New Roman" w:hAnsi="Times New Roman" w:cs="Times New Roman"/>
          <w:sz w:val="24"/>
          <w:szCs w:val="24"/>
          <w:lang w:bidi="bo-CN"/>
        </w:rPr>
        <w:t>SSH</w:t>
      </w:r>
      <w:r w:rsidRPr="00024145">
        <w:rPr>
          <w:rFonts w:ascii="宋体" w:eastAsia="宋体" w:hAnsi="宋体" w:cs="宋体" w:hint="eastAsia"/>
          <w:sz w:val="24"/>
          <w:szCs w:val="24"/>
          <w:lang w:bidi="bo-CN"/>
        </w:rPr>
        <w:t>被恶意攻击者连接或者爆破成功的话，那就美滋滋了</w:t>
      </w:r>
      <w:r w:rsidRPr="00024145">
        <w:rPr>
          <w:rFonts w:ascii="宋体" w:eastAsia="宋体" w:hAnsi="宋体" w:cs="宋体"/>
          <w:sz w:val="24"/>
          <w:szCs w:val="24"/>
          <w:lang w:bidi="bo-CN"/>
        </w:rPr>
        <w:t>！</w:t>
      </w:r>
    </w:p>
    <w:p w14:paraId="6AEF8EE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下的</w:t>
      </w:r>
      <w:r w:rsidRPr="00024145">
        <w:rPr>
          <w:rFonts w:ascii="Times New Roman" w:eastAsia="Times New Roman" w:hAnsi="Times New Roman" w:cs="Times New Roman"/>
          <w:sz w:val="24"/>
          <w:szCs w:val="24"/>
          <w:lang w:bidi="bo-CN"/>
        </w:rPr>
        <w:t xml:space="preserve"> SSH </w:t>
      </w:r>
      <w:r w:rsidRPr="00024145">
        <w:rPr>
          <w:rFonts w:ascii="宋体" w:eastAsia="宋体" w:hAnsi="宋体" w:cs="宋体" w:hint="eastAsia"/>
          <w:sz w:val="24"/>
          <w:szCs w:val="24"/>
          <w:lang w:bidi="bo-CN"/>
        </w:rPr>
        <w:t>默认配置文件的路径为</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$PREFIX/etc/ssh/sshd_config</w:t>
      </w:r>
      <w:r w:rsidRPr="00024145">
        <w:rPr>
          <w:rFonts w:ascii="宋体" w:eastAsia="宋体" w:hAnsi="宋体" w:cs="宋体" w:hint="eastAsia"/>
          <w:sz w:val="24"/>
          <w:szCs w:val="24"/>
          <w:lang w:bidi="bo-CN"/>
        </w:rPr>
        <w:t>，我们来查看下这个配置文件</w:t>
      </w:r>
      <w:r w:rsidRPr="00024145">
        <w:rPr>
          <w:rFonts w:ascii="宋体" w:eastAsia="宋体" w:hAnsi="宋体" w:cs="宋体"/>
          <w:sz w:val="24"/>
          <w:szCs w:val="24"/>
          <w:lang w:bidi="bo-CN"/>
        </w:rPr>
        <w:t>：</w:t>
      </w:r>
    </w:p>
    <w:p w14:paraId="0349C52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Sshd_config</w:t>
      </w:r>
    </w:p>
    <w:p w14:paraId="401D3A9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PrintMotd no</w:t>
      </w:r>
    </w:p>
    <w:p w14:paraId="3C5E83E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PasswordAuthentication yes</w:t>
      </w:r>
    </w:p>
    <w:p w14:paraId="10F666B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Subsystem sftp /data/data/com.termux/files/usr/libexec/sftp-server</w:t>
      </w:r>
    </w:p>
    <w:p w14:paraId="57CE7C3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w:t>
      </w:r>
      <w:r w:rsidRPr="00024145">
        <w:rPr>
          <w:rFonts w:ascii="Times New Roman" w:eastAsia="Times New Roman" w:hAnsi="Times New Roman" w:cs="Times New Roman"/>
          <w:sz w:val="24"/>
          <w:szCs w:val="24"/>
          <w:lang w:bidi="bo-CN"/>
        </w:rPr>
        <w:t xml:space="preserve"> Termux 0.94 </w:t>
      </w:r>
      <w:r w:rsidRPr="00024145">
        <w:rPr>
          <w:rFonts w:ascii="宋体" w:eastAsia="宋体" w:hAnsi="宋体" w:cs="宋体" w:hint="eastAsia"/>
          <w:sz w:val="24"/>
          <w:szCs w:val="24"/>
          <w:lang w:bidi="bo-CN"/>
        </w:rPr>
        <w:t>的版本就这</w:t>
      </w:r>
      <w:r w:rsidRPr="00024145">
        <w:rPr>
          <w:rFonts w:ascii="Times New Roman" w:eastAsia="Times New Roman" w:hAnsi="Times New Roman" w:cs="Times New Roman"/>
          <w:sz w:val="24"/>
          <w:szCs w:val="24"/>
          <w:lang w:bidi="bo-CN"/>
        </w:rPr>
        <w:t>3</w:t>
      </w:r>
      <w:r w:rsidRPr="00024145">
        <w:rPr>
          <w:rFonts w:ascii="宋体" w:eastAsia="宋体" w:hAnsi="宋体" w:cs="宋体" w:hint="eastAsia"/>
          <w:sz w:val="24"/>
          <w:szCs w:val="24"/>
          <w:lang w:bidi="bo-CN"/>
        </w:rPr>
        <w:t>行配置，下面来逐行解释一下这个配置</w:t>
      </w:r>
      <w:r w:rsidRPr="00024145">
        <w:rPr>
          <w:rFonts w:ascii="宋体" w:eastAsia="宋体" w:hAnsi="宋体" w:cs="宋体"/>
          <w:sz w:val="24"/>
          <w:szCs w:val="24"/>
          <w:lang w:bidi="bo-CN"/>
        </w:rPr>
        <w:t>：</w:t>
      </w:r>
    </w:p>
    <w:p w14:paraId="2780947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PrintMotd</w:t>
      </w:r>
      <w:r w:rsidRPr="00024145">
        <w:rPr>
          <w:rFonts w:ascii="Times New Roman" w:eastAsia="Times New Roman" w:hAnsi="Times New Roman" w:cs="Times New Roman"/>
          <w:sz w:val="24"/>
          <w:szCs w:val="24"/>
          <w:lang w:bidi="bo-CN"/>
        </w:rPr>
        <w:t xml:space="preserve"> : </w:t>
      </w:r>
      <w:r w:rsidRPr="00024145">
        <w:rPr>
          <w:rFonts w:ascii="宋体" w:eastAsia="宋体" w:hAnsi="宋体" w:cs="宋体" w:hint="eastAsia"/>
          <w:sz w:val="24"/>
          <w:szCs w:val="24"/>
          <w:lang w:bidi="bo-CN"/>
        </w:rPr>
        <w:t>是否显示登录成功的欢迎信息</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例如上次登入的时间、地点</w:t>
      </w:r>
      <w:r w:rsidRPr="00024145">
        <w:rPr>
          <w:rFonts w:ascii="宋体" w:eastAsia="宋体" w:hAnsi="宋体" w:cs="宋体"/>
          <w:sz w:val="24"/>
          <w:szCs w:val="24"/>
          <w:lang w:bidi="bo-CN"/>
        </w:rPr>
        <w:t>等</w:t>
      </w:r>
    </w:p>
    <w:p w14:paraId="0ACB5E9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PasswordAuthentication</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是否启用密码认</w:t>
      </w:r>
      <w:r w:rsidRPr="00024145">
        <w:rPr>
          <w:rFonts w:ascii="宋体" w:eastAsia="宋体" w:hAnsi="宋体" w:cs="宋体"/>
          <w:sz w:val="24"/>
          <w:szCs w:val="24"/>
          <w:lang w:bidi="bo-CN"/>
        </w:rPr>
        <w:t>证</w:t>
      </w:r>
    </w:p>
    <w:p w14:paraId="36F8686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Subsystem</w:t>
      </w:r>
      <w:r w:rsidRPr="00024145">
        <w:rPr>
          <w:rFonts w:ascii="Times New Roman" w:eastAsia="Times New Roman" w:hAnsi="Times New Roman" w:cs="Times New Roman"/>
          <w:sz w:val="24"/>
          <w:szCs w:val="24"/>
          <w:lang w:bidi="bo-CN"/>
        </w:rPr>
        <w:t xml:space="preserve">: SFTP </w:t>
      </w:r>
      <w:r w:rsidRPr="00024145">
        <w:rPr>
          <w:rFonts w:ascii="宋体" w:eastAsia="宋体" w:hAnsi="宋体" w:cs="宋体" w:hint="eastAsia"/>
          <w:sz w:val="24"/>
          <w:szCs w:val="24"/>
          <w:lang w:bidi="bo-CN"/>
        </w:rPr>
        <w:t>服务相关的设</w:t>
      </w:r>
      <w:r w:rsidRPr="00024145">
        <w:rPr>
          <w:rFonts w:ascii="宋体" w:eastAsia="宋体" w:hAnsi="宋体" w:cs="宋体"/>
          <w:sz w:val="24"/>
          <w:szCs w:val="24"/>
          <w:lang w:bidi="bo-CN"/>
        </w:rPr>
        <w:t>定</w:t>
      </w:r>
    </w:p>
    <w:p w14:paraId="72CADF75" w14:textId="77777777" w:rsidR="00024145" w:rsidRPr="00024145" w:rsidRDefault="00024145" w:rsidP="00024145">
      <w:pPr>
        <w:widowControl/>
        <w:shd w:val="clear" w:color="auto" w:fill="FFFFFF"/>
        <w:spacing w:before="420" w:after="120" w:line="240" w:lineRule="auto"/>
        <w:ind w:left="-60"/>
        <w:outlineLvl w:val="4"/>
        <w:rPr>
          <w:rFonts w:ascii="Times New Roman" w:eastAsia="Times New Roman" w:hAnsi="Times New Roman" w:cs="Times New Roman"/>
          <w:b/>
          <w:bCs/>
          <w:sz w:val="20"/>
          <w:szCs w:val="20"/>
          <w:lang w:bidi="bo-CN"/>
        </w:rPr>
      </w:pPr>
      <w:r w:rsidRPr="00024145">
        <w:rPr>
          <w:rFonts w:ascii="宋体" w:eastAsia="宋体" w:hAnsi="宋体" w:cs="宋体" w:hint="eastAsia"/>
          <w:b/>
          <w:bCs/>
          <w:sz w:val="20"/>
          <w:szCs w:val="20"/>
          <w:lang w:bidi="bo-CN"/>
        </w:rPr>
        <w:t>设置新密</w:t>
      </w:r>
      <w:r w:rsidRPr="00024145">
        <w:rPr>
          <w:rFonts w:ascii="宋体" w:eastAsia="宋体" w:hAnsi="宋体" w:cs="宋体"/>
          <w:b/>
          <w:bCs/>
          <w:sz w:val="20"/>
          <w:szCs w:val="20"/>
          <w:lang w:bidi="bo-CN"/>
        </w:rPr>
        <w:t>码</w:t>
      </w:r>
    </w:p>
    <w:p w14:paraId="6BEB7EB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执行</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passwd</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命令可以直接修改密码</w:t>
      </w:r>
      <w:r w:rsidRPr="00024145">
        <w:rPr>
          <w:rFonts w:ascii="Times New Roman" w:eastAsia="Times New Roman" w:hAnsi="Times New Roman" w:cs="Times New Roman"/>
          <w:sz w:val="24"/>
          <w:szCs w:val="24"/>
          <w:lang w:bidi="bo-CN"/>
        </w:rPr>
        <w:t>:</w:t>
      </w:r>
    </w:p>
    <w:p w14:paraId="446A26F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7650FB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passwd</w:t>
      </w:r>
    </w:p>
    <w:p w14:paraId="3B18DEB6" w14:textId="409D233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4BC54EF" wp14:editId="7C0AAD09">
            <wp:extent cx="6645910" cy="1047750"/>
            <wp:effectExtent l="0" t="0" r="2540" b="0"/>
            <wp:docPr id="53" name="Picture 53" descr="密码不要忘记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密码不要忘记哦"/>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1047750"/>
                    </a:xfrm>
                    <a:prstGeom prst="rect">
                      <a:avLst/>
                    </a:prstGeom>
                    <a:noFill/>
                    <a:ln>
                      <a:noFill/>
                    </a:ln>
                  </pic:spPr>
                </pic:pic>
              </a:graphicData>
            </a:graphic>
          </wp:inline>
        </w:drawing>
      </w:r>
    </w:p>
    <w:p w14:paraId="4424AFED"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密码不要忘记</w:t>
      </w:r>
      <w:r w:rsidRPr="00024145">
        <w:rPr>
          <w:rFonts w:ascii="宋体" w:eastAsia="宋体" w:hAnsi="宋体" w:cs="宋体"/>
          <w:b/>
          <w:bCs/>
          <w:color w:val="525F7F"/>
          <w:sz w:val="24"/>
          <w:szCs w:val="24"/>
          <w:lang w:bidi="bo-CN"/>
        </w:rPr>
        <w:t>哦</w:t>
      </w:r>
    </w:p>
    <w:p w14:paraId="4E7DFFB2" w14:textId="77777777" w:rsidR="00024145" w:rsidRPr="00024145" w:rsidRDefault="00024145" w:rsidP="00024145">
      <w:pPr>
        <w:widowControl/>
        <w:shd w:val="clear" w:color="auto" w:fill="FFFFFF"/>
        <w:spacing w:before="420" w:after="120" w:line="240" w:lineRule="auto"/>
        <w:ind w:left="-60"/>
        <w:outlineLvl w:val="4"/>
        <w:rPr>
          <w:rFonts w:ascii="Times New Roman" w:eastAsia="Times New Roman" w:hAnsi="Times New Roman" w:cs="Times New Roman"/>
          <w:b/>
          <w:bCs/>
          <w:sz w:val="20"/>
          <w:szCs w:val="20"/>
          <w:lang w:bidi="bo-CN"/>
        </w:rPr>
      </w:pPr>
      <w:r w:rsidRPr="00024145">
        <w:rPr>
          <w:rFonts w:ascii="宋体" w:eastAsia="宋体" w:hAnsi="宋体" w:cs="宋体" w:hint="eastAsia"/>
          <w:b/>
          <w:bCs/>
          <w:sz w:val="20"/>
          <w:szCs w:val="20"/>
          <w:lang w:bidi="bo-CN"/>
        </w:rPr>
        <w:t>电脑远程连接测</w:t>
      </w:r>
      <w:r w:rsidRPr="00024145">
        <w:rPr>
          <w:rFonts w:ascii="宋体" w:eastAsia="宋体" w:hAnsi="宋体" w:cs="宋体"/>
          <w:b/>
          <w:bCs/>
          <w:sz w:val="20"/>
          <w:szCs w:val="20"/>
          <w:lang w:bidi="bo-CN"/>
        </w:rPr>
        <w:t>试</w:t>
      </w:r>
    </w:p>
    <w:p w14:paraId="52C73F6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国光测试了一下</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ssh </w:t>
      </w:r>
      <w:r w:rsidRPr="00024145">
        <w:rPr>
          <w:rFonts w:ascii="宋体" w:eastAsia="宋体" w:hAnsi="宋体" w:cs="宋体" w:hint="eastAsia"/>
          <w:sz w:val="24"/>
          <w:szCs w:val="24"/>
          <w:lang w:bidi="bo-CN"/>
        </w:rPr>
        <w:t>和常规</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不太一样，连接的时候不需要指定用户名</w:t>
      </w:r>
      <w:r w:rsidRPr="00024145">
        <w:rPr>
          <w:rFonts w:ascii="宋体" w:eastAsia="宋体" w:hAnsi="宋体" w:cs="宋体"/>
          <w:sz w:val="24"/>
          <w:szCs w:val="24"/>
          <w:lang w:bidi="bo-CN"/>
        </w:rPr>
        <w:t>。</w:t>
      </w:r>
    </w:p>
    <w:p w14:paraId="40D765C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268283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ssh</w:t>
      </w:r>
      <w:r w:rsidRPr="00024145">
        <w:rPr>
          <w:rFonts w:ascii="Courier New" w:eastAsia="Times New Roman" w:hAnsi="Courier New" w:cs="Courier New"/>
          <w:color w:val="F8F8F2"/>
          <w:sz w:val="27"/>
          <w:szCs w:val="27"/>
          <w:lang w:bidi="bo-CN"/>
        </w:rPr>
        <w:t xml:space="preserve"> 192.168.31.124 -p 8022</w:t>
      </w:r>
    </w:p>
    <w:p w14:paraId="10DC4E55" w14:textId="39BC747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8135315" wp14:editId="17E7FC08">
            <wp:extent cx="6645910" cy="4054475"/>
            <wp:effectExtent l="0" t="0" r="2540" b="3175"/>
            <wp:docPr id="52" name="Picture 52" descr="https://image.3001.net/images/20200420/15873647647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age.3001.net/images/20200420/15873647647979.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4054475"/>
                    </a:xfrm>
                    <a:prstGeom prst="rect">
                      <a:avLst/>
                    </a:prstGeom>
                    <a:noFill/>
                    <a:ln>
                      <a:noFill/>
                    </a:ln>
                  </pic:spPr>
                </pic:pic>
              </a:graphicData>
            </a:graphic>
          </wp:inline>
        </w:drawing>
      </w:r>
    </w:p>
    <w:p w14:paraId="6EB5BFC2"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通过公私钥连</w:t>
      </w:r>
      <w:r w:rsidRPr="00024145">
        <w:rPr>
          <w:rFonts w:ascii="宋体" w:eastAsia="宋体" w:hAnsi="宋体" w:cs="宋体"/>
          <w:b/>
          <w:bCs/>
          <w:sz w:val="24"/>
          <w:szCs w:val="24"/>
          <w:lang w:bidi="bo-CN"/>
        </w:rPr>
        <w:t>接</w:t>
      </w:r>
    </w:p>
    <w:p w14:paraId="4D8A6E1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公私钥连接更加安全，再也不用但你的</w:t>
      </w:r>
      <w:r w:rsidRPr="00024145">
        <w:rPr>
          <w:rFonts w:ascii="Times New Roman" w:eastAsia="Times New Roman" w:hAnsi="Times New Roman" w:cs="Times New Roman"/>
          <w:sz w:val="24"/>
          <w:szCs w:val="24"/>
          <w:lang w:bidi="bo-CN"/>
        </w:rPr>
        <w:t>Termux SSH</w:t>
      </w:r>
      <w:r w:rsidRPr="00024145">
        <w:rPr>
          <w:rFonts w:ascii="宋体" w:eastAsia="宋体" w:hAnsi="宋体" w:cs="宋体" w:hint="eastAsia"/>
          <w:sz w:val="24"/>
          <w:szCs w:val="24"/>
          <w:lang w:bidi="bo-CN"/>
        </w:rPr>
        <w:t>被黑客爆破攻击的情况</w:t>
      </w:r>
      <w:r w:rsidRPr="00024145">
        <w:rPr>
          <w:rFonts w:ascii="宋体" w:eastAsia="宋体" w:hAnsi="宋体" w:cs="宋体"/>
          <w:sz w:val="24"/>
          <w:szCs w:val="24"/>
          <w:lang w:bidi="bo-CN"/>
        </w:rPr>
        <w:t>了</w:t>
      </w:r>
    </w:p>
    <w:p w14:paraId="52AF1318" w14:textId="77777777" w:rsidR="00024145" w:rsidRPr="00024145" w:rsidRDefault="00024145" w:rsidP="00024145">
      <w:pPr>
        <w:widowControl/>
        <w:shd w:val="clear" w:color="auto" w:fill="FFFFFF"/>
        <w:spacing w:before="420" w:after="120" w:line="240" w:lineRule="auto"/>
        <w:ind w:left="-60"/>
        <w:outlineLvl w:val="4"/>
        <w:rPr>
          <w:rFonts w:ascii="Times New Roman" w:eastAsia="Times New Roman" w:hAnsi="Times New Roman" w:cs="Times New Roman"/>
          <w:b/>
          <w:bCs/>
          <w:sz w:val="20"/>
          <w:szCs w:val="20"/>
          <w:lang w:bidi="bo-CN"/>
        </w:rPr>
      </w:pPr>
      <w:r w:rsidRPr="00024145">
        <w:rPr>
          <w:rFonts w:ascii="Times New Roman" w:eastAsia="Times New Roman" w:hAnsi="Times New Roman" w:cs="Times New Roman"/>
          <w:b/>
          <w:bCs/>
          <w:sz w:val="20"/>
          <w:szCs w:val="20"/>
          <w:lang w:bidi="bo-CN"/>
        </w:rPr>
        <w:t xml:space="preserve">PC </w:t>
      </w:r>
      <w:r w:rsidRPr="00024145">
        <w:rPr>
          <w:rFonts w:ascii="宋体" w:eastAsia="宋体" w:hAnsi="宋体" w:cs="宋体" w:hint="eastAsia"/>
          <w:b/>
          <w:bCs/>
          <w:sz w:val="20"/>
          <w:szCs w:val="20"/>
          <w:lang w:bidi="bo-CN"/>
        </w:rPr>
        <w:t>端生成公私</w:t>
      </w:r>
      <w:r w:rsidRPr="00024145">
        <w:rPr>
          <w:rFonts w:ascii="宋体" w:eastAsia="宋体" w:hAnsi="宋体" w:cs="宋体"/>
          <w:b/>
          <w:bCs/>
          <w:sz w:val="20"/>
          <w:szCs w:val="20"/>
          <w:lang w:bidi="bo-CN"/>
        </w:rPr>
        <w:t>钥</w:t>
      </w:r>
    </w:p>
    <w:p w14:paraId="217C614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首先在</w:t>
      </w:r>
      <w:r w:rsidRPr="00024145">
        <w:rPr>
          <w:rFonts w:ascii="Times New Roman" w:eastAsia="Times New Roman" w:hAnsi="Times New Roman" w:cs="Times New Roman"/>
          <w:sz w:val="24"/>
          <w:szCs w:val="24"/>
          <w:lang w:bidi="bo-CN"/>
        </w:rPr>
        <w:t>PC</w:t>
      </w:r>
      <w:r w:rsidRPr="00024145">
        <w:rPr>
          <w:rFonts w:ascii="宋体" w:eastAsia="宋体" w:hAnsi="宋体" w:cs="宋体" w:hint="eastAsia"/>
          <w:sz w:val="24"/>
          <w:szCs w:val="24"/>
          <w:lang w:bidi="bo-CN"/>
        </w:rPr>
        <w:t>端生成秘钥对</w:t>
      </w:r>
      <w:r w:rsidRPr="00024145">
        <w:rPr>
          <w:rFonts w:ascii="Times New Roman" w:eastAsia="Times New Roman" w:hAnsi="Times New Roman" w:cs="Times New Roman"/>
          <w:sz w:val="24"/>
          <w:szCs w:val="24"/>
          <w:lang w:bidi="bo-CN"/>
        </w:rPr>
        <w:t>:</w:t>
      </w:r>
    </w:p>
    <w:p w14:paraId="3BACA74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99B0BE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ssh-keygen</w:t>
      </w:r>
    </w:p>
    <w:p w14:paraId="7C23F84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默认一直回车下去</w:t>
      </w:r>
      <w:r w:rsidRPr="00024145">
        <w:rPr>
          <w:rFonts w:ascii="Times New Roman" w:eastAsia="Times New Roman" w:hAnsi="Times New Roman" w:cs="Times New Roman"/>
          <w:sz w:val="24"/>
          <w:szCs w:val="24"/>
          <w:lang w:bidi="bo-CN"/>
        </w:rPr>
        <w:t>:</w:t>
      </w:r>
    </w:p>
    <w:p w14:paraId="0AF89C74" w14:textId="538320B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8670295" wp14:editId="3C0629EC">
            <wp:extent cx="6645910" cy="4906010"/>
            <wp:effectExtent l="0" t="0" r="2540" b="8890"/>
            <wp:docPr id="51" name="Picture 51" descr="https://image.3001.net/images/20200420/15873656474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age.3001.net/images/20200420/1587365647405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4906010"/>
                    </a:xfrm>
                    <a:prstGeom prst="rect">
                      <a:avLst/>
                    </a:prstGeom>
                    <a:noFill/>
                    <a:ln>
                      <a:noFill/>
                    </a:ln>
                  </pic:spPr>
                </pic:pic>
              </a:graphicData>
            </a:graphic>
          </wp:inline>
        </w:drawing>
      </w:r>
    </w:p>
    <w:p w14:paraId="7E96CDE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此时会在</w:t>
      </w:r>
      <w:r w:rsidRPr="00024145">
        <w:rPr>
          <w:rFonts w:eastAsia="Times New Roman" w:cs="Consolas"/>
          <w:color w:val="E96900"/>
          <w:sz w:val="20"/>
          <w:szCs w:val="20"/>
          <w:shd w:val="clear" w:color="auto" w:fill="F8F8F8"/>
          <w:lang w:bidi="bo-CN"/>
        </w:rPr>
        <w:t>~/.ssh</w:t>
      </w:r>
      <w:r w:rsidRPr="00024145">
        <w:rPr>
          <w:rFonts w:ascii="宋体" w:eastAsia="宋体" w:hAnsi="宋体" w:cs="宋体" w:hint="eastAsia"/>
          <w:sz w:val="24"/>
          <w:szCs w:val="24"/>
          <w:lang w:bidi="bo-CN"/>
        </w:rPr>
        <w:t>目录下生成</w:t>
      </w:r>
      <w:r w:rsidRPr="00024145">
        <w:rPr>
          <w:rFonts w:ascii="Times New Roman" w:eastAsia="Times New Roman" w:hAnsi="Times New Roman" w:cs="Times New Roman"/>
          <w:sz w:val="24"/>
          <w:szCs w:val="24"/>
          <w:lang w:bidi="bo-CN"/>
        </w:rPr>
        <w:t xml:space="preserve"> 3 </w:t>
      </w:r>
      <w:r w:rsidRPr="00024145">
        <w:rPr>
          <w:rFonts w:ascii="宋体" w:eastAsia="宋体" w:hAnsi="宋体" w:cs="宋体" w:hint="eastAsia"/>
          <w:sz w:val="24"/>
          <w:szCs w:val="24"/>
          <w:lang w:bidi="bo-CN"/>
        </w:rPr>
        <w:t>个文件</w:t>
      </w:r>
      <w:r w:rsidRPr="00024145">
        <w:rPr>
          <w:rFonts w:ascii="Times New Roman" w:eastAsia="Times New Roman" w:hAnsi="Times New Roman" w:cs="Times New Roman"/>
          <w:sz w:val="24"/>
          <w:szCs w:val="24"/>
          <w:lang w:bidi="bo-CN"/>
        </w:rPr>
        <w:br/>
      </w:r>
      <w:r w:rsidRPr="00024145">
        <w:rPr>
          <w:rFonts w:eastAsia="Times New Roman" w:cs="Consolas"/>
          <w:color w:val="E96900"/>
          <w:sz w:val="20"/>
          <w:szCs w:val="20"/>
          <w:shd w:val="clear" w:color="auto" w:fill="F8F8F8"/>
          <w:lang w:bidi="bo-CN"/>
        </w:rPr>
        <w:t>id_rsa</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id_rsa.pub</w:t>
      </w:r>
      <w:r w:rsidRPr="00024145">
        <w:rPr>
          <w:rFonts w:ascii="宋体" w:eastAsia="宋体" w:hAnsi="宋体" w:cs="宋体" w:hint="eastAsia"/>
          <w:sz w:val="24"/>
          <w:szCs w:val="24"/>
          <w:lang w:bidi="bo-CN"/>
        </w:rPr>
        <w:t>，</w:t>
      </w:r>
      <w:r w:rsidRPr="00024145">
        <w:rPr>
          <w:rFonts w:eastAsia="Times New Roman" w:cs="Consolas"/>
          <w:color w:val="E96900"/>
          <w:sz w:val="20"/>
          <w:szCs w:val="20"/>
          <w:shd w:val="clear" w:color="auto" w:fill="F8F8F8"/>
          <w:lang w:bidi="bo-CN"/>
        </w:rPr>
        <w:t>known_hosts</w:t>
      </w:r>
    </w:p>
    <w:p w14:paraId="7A6606D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然后需要把公钥</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id_rsa.pub</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拷贝到手机的</w:t>
      </w:r>
      <w:r w:rsidRPr="00024145">
        <w:rPr>
          <w:rFonts w:ascii="Times New Roman" w:eastAsia="Times New Roman" w:hAnsi="Times New Roman" w:cs="Times New Roman"/>
          <w:sz w:val="24"/>
          <w:szCs w:val="24"/>
          <w:lang w:bidi="bo-CN"/>
        </w:rPr>
        <w:t> </w:t>
      </w:r>
      <w:r w:rsidRPr="00024145">
        <w:rPr>
          <w:rFonts w:ascii="Times New Roman" w:eastAsia="Times New Roman" w:hAnsi="Times New Roman" w:cs="Times New Roman"/>
          <w:b/>
          <w:bCs/>
          <w:sz w:val="24"/>
          <w:szCs w:val="24"/>
          <w:lang w:bidi="bo-CN"/>
        </w:rPr>
        <w:t>data\data\com.termux\files\home\.ssh</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文件夹中。然</w:t>
      </w:r>
      <w:r w:rsidRPr="00024145">
        <w:rPr>
          <w:rFonts w:ascii="宋体" w:eastAsia="宋体" w:hAnsi="宋体" w:cs="宋体"/>
          <w:sz w:val="24"/>
          <w:szCs w:val="24"/>
          <w:lang w:bidi="bo-CN"/>
        </w:rPr>
        <w:t>后</w:t>
      </w:r>
    </w:p>
    <w:p w14:paraId="37220E2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将公钥拷贝到验证文件</w:t>
      </w:r>
      <w:r w:rsidRPr="00024145">
        <w:rPr>
          <w:rFonts w:ascii="宋体" w:eastAsia="宋体" w:hAnsi="宋体" w:cs="宋体"/>
          <w:b/>
          <w:bCs/>
          <w:sz w:val="24"/>
          <w:szCs w:val="24"/>
          <w:lang w:bidi="bo-CN"/>
        </w:rPr>
        <w:t>中</w:t>
      </w:r>
    </w:p>
    <w:p w14:paraId="308594C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w:t>
      </w:r>
      <w:r w:rsidRPr="00024145">
        <w:rPr>
          <w:rFonts w:eastAsia="Times New Roman" w:cs="Consolas"/>
          <w:color w:val="E96900"/>
          <w:sz w:val="20"/>
          <w:szCs w:val="20"/>
          <w:shd w:val="clear" w:color="auto" w:fill="F8F8F8"/>
          <w:lang w:bidi="bo-CN"/>
        </w:rPr>
        <w:t>Termux</w:t>
      </w:r>
      <w:r w:rsidRPr="00024145">
        <w:rPr>
          <w:rFonts w:ascii="宋体" w:eastAsia="宋体" w:hAnsi="宋体" w:cs="宋体" w:hint="eastAsia"/>
          <w:sz w:val="24"/>
          <w:szCs w:val="24"/>
          <w:lang w:bidi="bo-CN"/>
        </w:rPr>
        <w:t>下操</w:t>
      </w:r>
      <w:r w:rsidRPr="00024145">
        <w:rPr>
          <w:rFonts w:ascii="宋体" w:eastAsia="宋体" w:hAnsi="宋体" w:cs="宋体"/>
          <w:sz w:val="24"/>
          <w:szCs w:val="24"/>
          <w:lang w:bidi="bo-CN"/>
        </w:rPr>
        <w:t>作</w:t>
      </w:r>
    </w:p>
    <w:p w14:paraId="0FA89ED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2E3233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cat</w:t>
      </w:r>
      <w:r w:rsidRPr="00024145">
        <w:rPr>
          <w:rFonts w:ascii="Courier New" w:eastAsia="Times New Roman" w:hAnsi="Courier New" w:cs="Courier New"/>
          <w:color w:val="F8F8F2"/>
          <w:sz w:val="27"/>
          <w:szCs w:val="27"/>
          <w:lang w:bidi="bo-CN"/>
        </w:rPr>
        <w:t xml:space="preserve"> id_rsa.pub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authorized_keys</w:t>
      </w:r>
    </w:p>
    <w:p w14:paraId="6ECB68F2" w14:textId="73629C0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2DAB936" wp14:editId="46D84F2F">
            <wp:extent cx="6645910" cy="1250950"/>
            <wp:effectExtent l="0" t="0" r="2540" b="6350"/>
            <wp:docPr id="50" name="Picture 50" descr="https://image.3001.net/images/20200420/1587366052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age.3001.net/images/20200420/15873660522013.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45910" cy="1250950"/>
                    </a:xfrm>
                    <a:prstGeom prst="rect">
                      <a:avLst/>
                    </a:prstGeom>
                    <a:noFill/>
                    <a:ln>
                      <a:noFill/>
                    </a:ln>
                  </pic:spPr>
                </pic:pic>
              </a:graphicData>
            </a:graphic>
          </wp:inline>
        </w:drawing>
      </w:r>
    </w:p>
    <w:p w14:paraId="0C85F5F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OK </w:t>
      </w:r>
      <w:r w:rsidRPr="00024145">
        <w:rPr>
          <w:rFonts w:ascii="宋体" w:eastAsia="宋体" w:hAnsi="宋体" w:cs="宋体" w:hint="eastAsia"/>
          <w:sz w:val="24"/>
          <w:szCs w:val="24"/>
          <w:lang w:bidi="bo-CN"/>
        </w:rPr>
        <w:t>现在你已经设置好公私钥了，那么修改一下</w:t>
      </w:r>
      <w:r w:rsidRPr="00024145">
        <w:rPr>
          <w:rFonts w:ascii="Times New Roman" w:eastAsia="Times New Roman" w:hAnsi="Times New Roman" w:cs="Times New Roman"/>
          <w:sz w:val="24"/>
          <w:szCs w:val="24"/>
          <w:lang w:bidi="bo-CN"/>
        </w:rPr>
        <w:t xml:space="preserve"> SSH </w:t>
      </w:r>
      <w:r w:rsidRPr="00024145">
        <w:rPr>
          <w:rFonts w:ascii="宋体" w:eastAsia="宋体" w:hAnsi="宋体" w:cs="宋体" w:hint="eastAsia"/>
          <w:sz w:val="24"/>
          <w:szCs w:val="24"/>
          <w:lang w:bidi="bo-CN"/>
        </w:rPr>
        <w:t>的配置文件，关掉密码登录吧</w:t>
      </w:r>
      <w:r w:rsidRPr="00024145">
        <w:rPr>
          <w:rFonts w:ascii="宋体" w:eastAsia="宋体" w:hAnsi="宋体" w:cs="宋体"/>
          <w:sz w:val="24"/>
          <w:szCs w:val="24"/>
          <w:lang w:bidi="bo-CN"/>
        </w:rPr>
        <w:t>：</w:t>
      </w:r>
    </w:p>
    <w:p w14:paraId="0A38D2E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100A6A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vim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/etc/ssh/sshd_config</w:t>
      </w:r>
    </w:p>
    <w:p w14:paraId="5106960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找</w:t>
      </w:r>
      <w:r w:rsidRPr="00024145">
        <w:rPr>
          <w:rFonts w:ascii="宋体" w:eastAsia="宋体" w:hAnsi="宋体" w:cs="宋体"/>
          <w:sz w:val="24"/>
          <w:szCs w:val="24"/>
          <w:lang w:bidi="bo-CN"/>
        </w:rPr>
        <w:t>到</w:t>
      </w:r>
    </w:p>
    <w:p w14:paraId="04B7902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122AFD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PasswordAuthentication </w:t>
      </w:r>
      <w:r w:rsidRPr="00024145">
        <w:rPr>
          <w:rFonts w:ascii="Courier New" w:eastAsia="Times New Roman" w:hAnsi="Courier New" w:cs="Courier New"/>
          <w:color w:val="FFD700"/>
          <w:sz w:val="27"/>
          <w:szCs w:val="27"/>
          <w:lang w:bidi="bo-CN"/>
        </w:rPr>
        <w:t>yes</w:t>
      </w:r>
      <w:r w:rsidRPr="00024145">
        <w:rPr>
          <w:rFonts w:ascii="Courier New" w:eastAsia="Times New Roman" w:hAnsi="Courier New" w:cs="Courier New"/>
          <w:color w:val="F8F8F2"/>
          <w:sz w:val="27"/>
          <w:szCs w:val="27"/>
          <w:lang w:bidi="bo-CN"/>
        </w:rPr>
        <w:t xml:space="preserve"> </w:t>
      </w:r>
    </w:p>
    <w:p w14:paraId="7AC0AC5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修改</w:t>
      </w:r>
      <w:r w:rsidRPr="00024145">
        <w:rPr>
          <w:rFonts w:ascii="宋体" w:eastAsia="宋体" w:hAnsi="宋体" w:cs="宋体"/>
          <w:sz w:val="24"/>
          <w:szCs w:val="24"/>
          <w:lang w:bidi="bo-CN"/>
        </w:rPr>
        <w:t>为</w:t>
      </w:r>
    </w:p>
    <w:p w14:paraId="4CA13CC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0A5AC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PasswordAuthentication no</w:t>
      </w:r>
    </w:p>
    <w:p w14:paraId="4EC9684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然后记得重启一下</w:t>
      </w:r>
      <w:r w:rsidRPr="00024145">
        <w:rPr>
          <w:rFonts w:ascii="Times New Roman" w:eastAsia="Times New Roman" w:hAnsi="Times New Roman" w:cs="Times New Roman"/>
          <w:sz w:val="24"/>
          <w:szCs w:val="24"/>
          <w:lang w:bidi="bo-CN"/>
        </w:rPr>
        <w:t xml:space="preserve"> SSH </w:t>
      </w:r>
      <w:r w:rsidRPr="00024145">
        <w:rPr>
          <w:rFonts w:ascii="宋体" w:eastAsia="宋体" w:hAnsi="宋体" w:cs="宋体" w:hint="eastAsia"/>
          <w:sz w:val="24"/>
          <w:szCs w:val="24"/>
          <w:lang w:bidi="bo-CN"/>
        </w:rPr>
        <w:t>服务</w:t>
      </w:r>
      <w:r w:rsidRPr="00024145">
        <w:rPr>
          <w:rFonts w:ascii="宋体" w:eastAsia="宋体" w:hAnsi="宋体" w:cs="宋体"/>
          <w:sz w:val="24"/>
          <w:szCs w:val="24"/>
          <w:lang w:bidi="bo-CN"/>
        </w:rPr>
        <w:t>：</w:t>
      </w:r>
    </w:p>
    <w:p w14:paraId="1FB209B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C2A90F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pkill</w:t>
      </w:r>
      <w:r w:rsidRPr="00024145">
        <w:rPr>
          <w:rFonts w:ascii="Courier New" w:eastAsia="Times New Roman" w:hAnsi="Courier New" w:cs="Courier New"/>
          <w:color w:val="F8F8F2"/>
          <w:sz w:val="27"/>
          <w:szCs w:val="27"/>
          <w:lang w:bidi="bo-CN"/>
        </w:rPr>
        <w:t xml:space="preserve"> sshd</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sshd</w:t>
      </w:r>
    </w:p>
    <w:p w14:paraId="5808EA8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然后电脑端这边直接就可以通过公私钥连接了，无需输入密码也更加安全</w:t>
      </w:r>
      <w:r w:rsidRPr="00024145">
        <w:rPr>
          <w:rFonts w:ascii="宋体" w:eastAsia="宋体" w:hAnsi="宋体" w:cs="宋体"/>
          <w:sz w:val="24"/>
          <w:szCs w:val="24"/>
          <w:lang w:bidi="bo-CN"/>
        </w:rPr>
        <w:t>：</w:t>
      </w:r>
    </w:p>
    <w:p w14:paraId="691A858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9824EC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ssh</w:t>
      </w:r>
      <w:r w:rsidRPr="00024145">
        <w:rPr>
          <w:rFonts w:ascii="Courier New" w:eastAsia="Times New Roman" w:hAnsi="Courier New" w:cs="Courier New"/>
          <w:color w:val="F8F8F2"/>
          <w:sz w:val="27"/>
          <w:szCs w:val="27"/>
          <w:lang w:bidi="bo-CN"/>
        </w:rPr>
        <w:t xml:space="preserve"> 192.168.31.124 -p 8022</w:t>
      </w:r>
    </w:p>
    <w:p w14:paraId="57144ED4" w14:textId="54C7724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C003777" wp14:editId="0A5AB466">
            <wp:extent cx="6645910" cy="2936875"/>
            <wp:effectExtent l="0" t="0" r="2540" b="0"/>
            <wp:docPr id="49" name="Picture 49" descr="https://image.3001.net/images/20200420/1587366612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3001.net/images/20200420/1587366612220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936875"/>
                    </a:xfrm>
                    <a:prstGeom prst="rect">
                      <a:avLst/>
                    </a:prstGeom>
                    <a:noFill/>
                    <a:ln>
                      <a:noFill/>
                    </a:ln>
                  </pic:spPr>
                </pic:pic>
              </a:graphicData>
            </a:graphic>
          </wp:inline>
        </w:drawing>
      </w:r>
    </w:p>
    <w:p w14:paraId="4120F980" w14:textId="77777777" w:rsidR="00024145" w:rsidRPr="00024145" w:rsidRDefault="00024145" w:rsidP="00024145">
      <w:pPr>
        <w:widowControl/>
        <w:shd w:val="clear" w:color="auto" w:fill="FFFFFF"/>
        <w:spacing w:before="420" w:after="120" w:line="240" w:lineRule="auto"/>
        <w:ind w:left="-60"/>
        <w:outlineLvl w:val="4"/>
        <w:rPr>
          <w:rFonts w:ascii="Times New Roman" w:eastAsia="Times New Roman" w:hAnsi="Times New Roman" w:cs="Times New Roman"/>
          <w:b/>
          <w:bCs/>
          <w:sz w:val="20"/>
          <w:szCs w:val="20"/>
          <w:lang w:bidi="bo-CN"/>
        </w:rPr>
      </w:pPr>
      <w:r w:rsidRPr="00024145">
        <w:rPr>
          <w:rFonts w:ascii="Times New Roman" w:eastAsia="Times New Roman" w:hAnsi="Times New Roman" w:cs="Times New Roman"/>
          <w:b/>
          <w:bCs/>
          <w:sz w:val="20"/>
          <w:szCs w:val="20"/>
          <w:lang w:bidi="bo-CN"/>
        </w:rPr>
        <w:t xml:space="preserve">Termux </w:t>
      </w:r>
      <w:r w:rsidRPr="00024145">
        <w:rPr>
          <w:rFonts w:ascii="宋体" w:eastAsia="宋体" w:hAnsi="宋体" w:cs="宋体" w:hint="eastAsia"/>
          <w:b/>
          <w:bCs/>
          <w:sz w:val="20"/>
          <w:szCs w:val="20"/>
          <w:lang w:bidi="bo-CN"/>
        </w:rPr>
        <w:t>端生成公私</w:t>
      </w:r>
      <w:r w:rsidRPr="00024145">
        <w:rPr>
          <w:rFonts w:ascii="宋体" w:eastAsia="宋体" w:hAnsi="宋体" w:cs="宋体"/>
          <w:b/>
          <w:bCs/>
          <w:sz w:val="20"/>
          <w:szCs w:val="20"/>
          <w:lang w:bidi="bo-CN"/>
        </w:rPr>
        <w:t>钥</w:t>
      </w:r>
    </w:p>
    <w:p w14:paraId="29107F3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操作完上一步之后，我想你大概已经知道了公私钥的原理了。那么我们现在尝试在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端生成公私钥这种方法试试看，理论上也是可以的</w:t>
      </w:r>
      <w:r w:rsidRPr="00024145">
        <w:rPr>
          <w:rFonts w:ascii="宋体" w:eastAsia="宋体" w:hAnsi="宋体" w:cs="宋体"/>
          <w:sz w:val="24"/>
          <w:szCs w:val="24"/>
          <w:lang w:bidi="bo-CN"/>
        </w:rPr>
        <w:t>。</w:t>
      </w:r>
    </w:p>
    <w:p w14:paraId="78ED210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首先在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端生成秘钥对</w:t>
      </w:r>
      <w:r w:rsidRPr="00024145">
        <w:rPr>
          <w:rFonts w:ascii="Times New Roman" w:eastAsia="Times New Roman" w:hAnsi="Times New Roman" w:cs="Times New Roman"/>
          <w:sz w:val="24"/>
          <w:szCs w:val="24"/>
          <w:lang w:bidi="bo-CN"/>
        </w:rPr>
        <w:t>:</w:t>
      </w:r>
    </w:p>
    <w:p w14:paraId="3C198873"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t>ssh-keyge</w:t>
      </w:r>
    </w:p>
    <w:p w14:paraId="3A947B8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此时会在</w:t>
      </w:r>
      <w:r w:rsidRPr="00024145">
        <w:rPr>
          <w:rFonts w:eastAsia="Times New Roman" w:cs="Consolas"/>
          <w:color w:val="E96900"/>
          <w:sz w:val="20"/>
          <w:szCs w:val="20"/>
          <w:shd w:val="clear" w:color="auto" w:fill="F8F8F8"/>
          <w:lang w:bidi="bo-CN"/>
        </w:rPr>
        <w:t>~/.ssh</w:t>
      </w:r>
      <w:r w:rsidRPr="00024145">
        <w:rPr>
          <w:rFonts w:ascii="宋体" w:eastAsia="宋体" w:hAnsi="宋体" w:cs="宋体" w:hint="eastAsia"/>
          <w:sz w:val="24"/>
          <w:szCs w:val="24"/>
          <w:lang w:bidi="bo-CN"/>
        </w:rPr>
        <w:t>目录下生成</w:t>
      </w:r>
      <w:r w:rsidRPr="00024145">
        <w:rPr>
          <w:rFonts w:ascii="Times New Roman" w:eastAsia="Times New Roman" w:hAnsi="Times New Roman" w:cs="Times New Roman"/>
          <w:sz w:val="24"/>
          <w:szCs w:val="24"/>
          <w:lang w:bidi="bo-CN"/>
        </w:rPr>
        <w:t xml:space="preserve"> 3 </w:t>
      </w:r>
      <w:r w:rsidRPr="00024145">
        <w:rPr>
          <w:rFonts w:ascii="宋体" w:eastAsia="宋体" w:hAnsi="宋体" w:cs="宋体" w:hint="eastAsia"/>
          <w:sz w:val="24"/>
          <w:szCs w:val="24"/>
          <w:lang w:bidi="bo-CN"/>
        </w:rPr>
        <w:t>个文件</w:t>
      </w:r>
      <w:r w:rsidRPr="00024145">
        <w:rPr>
          <w:rFonts w:ascii="Times New Roman" w:eastAsia="Times New Roman" w:hAnsi="Times New Roman" w:cs="Times New Roman"/>
          <w:sz w:val="24"/>
          <w:szCs w:val="24"/>
          <w:lang w:bidi="bo-CN"/>
        </w:rPr>
        <w:br/>
      </w:r>
      <w:r w:rsidRPr="00024145">
        <w:rPr>
          <w:rFonts w:eastAsia="Times New Roman" w:cs="Consolas"/>
          <w:color w:val="E96900"/>
          <w:sz w:val="20"/>
          <w:szCs w:val="20"/>
          <w:shd w:val="clear" w:color="auto" w:fill="F8F8F8"/>
          <w:lang w:bidi="bo-CN"/>
        </w:rPr>
        <w:t>id_rsa</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id_rsa.pub</w:t>
      </w:r>
      <w:r w:rsidRPr="00024145">
        <w:rPr>
          <w:rFonts w:ascii="宋体" w:eastAsia="宋体" w:hAnsi="宋体" w:cs="宋体" w:hint="eastAsia"/>
          <w:sz w:val="24"/>
          <w:szCs w:val="24"/>
          <w:lang w:bidi="bo-CN"/>
        </w:rPr>
        <w:t>，</w:t>
      </w:r>
      <w:r w:rsidRPr="00024145">
        <w:rPr>
          <w:rFonts w:eastAsia="Times New Roman" w:cs="Consolas"/>
          <w:color w:val="E96900"/>
          <w:sz w:val="20"/>
          <w:szCs w:val="20"/>
          <w:shd w:val="clear" w:color="auto" w:fill="F8F8F8"/>
          <w:lang w:bidi="bo-CN"/>
        </w:rPr>
        <w:t>known_hosts</w:t>
      </w:r>
    </w:p>
    <w:p w14:paraId="6D536BB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w:t>
      </w:r>
      <w:r w:rsidRPr="00024145">
        <w:rPr>
          <w:rFonts w:ascii="宋体" w:eastAsia="宋体" w:hAnsi="宋体" w:cs="宋体" w:hint="eastAsia"/>
          <w:b/>
          <w:bCs/>
          <w:sz w:val="24"/>
          <w:szCs w:val="24"/>
          <w:lang w:bidi="bo-CN"/>
        </w:rPr>
        <w:t>将公钥拷贝到验证文件</w:t>
      </w:r>
      <w:r w:rsidRPr="00024145">
        <w:rPr>
          <w:rFonts w:ascii="宋体" w:eastAsia="宋体" w:hAnsi="宋体" w:cs="宋体"/>
          <w:b/>
          <w:bCs/>
          <w:sz w:val="24"/>
          <w:szCs w:val="24"/>
          <w:lang w:bidi="bo-CN"/>
        </w:rPr>
        <w:t>中</w:t>
      </w:r>
    </w:p>
    <w:p w14:paraId="34573EF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2185A1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cat</w:t>
      </w:r>
      <w:r w:rsidRPr="00024145">
        <w:rPr>
          <w:rFonts w:ascii="Courier New" w:eastAsia="Times New Roman" w:hAnsi="Courier New" w:cs="Courier New"/>
          <w:color w:val="F8F8F2"/>
          <w:sz w:val="27"/>
          <w:szCs w:val="27"/>
          <w:lang w:bidi="bo-CN"/>
        </w:rPr>
        <w:t xml:space="preserve"> id_rsa.pub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authorized_keys</w:t>
      </w:r>
    </w:p>
    <w:p w14:paraId="4B44C03A" w14:textId="6D28940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F5CAAF8" wp14:editId="6E7A840B">
            <wp:extent cx="6645910" cy="1278255"/>
            <wp:effectExtent l="0" t="0" r="2540" b="0"/>
            <wp:docPr id="48" name="Picture 48" descr="https://image.3001.net/images/20200420/15873671143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3001.net/images/20200420/15873671143088.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5910" cy="1278255"/>
                    </a:xfrm>
                    <a:prstGeom prst="rect">
                      <a:avLst/>
                    </a:prstGeom>
                    <a:noFill/>
                    <a:ln>
                      <a:noFill/>
                    </a:ln>
                  </pic:spPr>
                </pic:pic>
              </a:graphicData>
            </a:graphic>
          </wp:inline>
        </w:drawing>
      </w:r>
    </w:p>
    <w:p w14:paraId="278F60C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接着将</w:t>
      </w:r>
      <w:r w:rsidRPr="00024145">
        <w:rPr>
          <w:rFonts w:eastAsia="Times New Roman" w:cs="Consolas"/>
          <w:color w:val="E96900"/>
          <w:sz w:val="20"/>
          <w:szCs w:val="20"/>
          <w:shd w:val="clear" w:color="auto" w:fill="F8F8F8"/>
          <w:lang w:bidi="bo-CN"/>
        </w:rPr>
        <w:t>id_rsa.pub</w:t>
      </w:r>
      <w:r w:rsidRPr="00024145">
        <w:rPr>
          <w:rFonts w:ascii="宋体" w:eastAsia="宋体" w:hAnsi="宋体" w:cs="宋体" w:hint="eastAsia"/>
          <w:sz w:val="24"/>
          <w:szCs w:val="24"/>
          <w:lang w:bidi="bo-CN"/>
        </w:rPr>
        <w:t>私钥下载下来，拷贝到</w:t>
      </w:r>
      <w:r w:rsidRPr="00024145">
        <w:rPr>
          <w:rFonts w:ascii="Times New Roman" w:eastAsia="Times New Roman" w:hAnsi="Times New Roman" w:cs="Times New Roman"/>
          <w:sz w:val="24"/>
          <w:szCs w:val="24"/>
          <w:lang w:bidi="bo-CN"/>
        </w:rPr>
        <w:t>PC</w:t>
      </w:r>
      <w:r w:rsidRPr="00024145">
        <w:rPr>
          <w:rFonts w:ascii="宋体" w:eastAsia="宋体" w:hAnsi="宋体" w:cs="宋体" w:hint="eastAsia"/>
          <w:sz w:val="24"/>
          <w:szCs w:val="24"/>
          <w:lang w:bidi="bo-CN"/>
        </w:rPr>
        <w:t>端上，并赋予</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600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的权限</w:t>
      </w:r>
      <w:r w:rsidRPr="00024145">
        <w:rPr>
          <w:rFonts w:ascii="宋体" w:eastAsia="宋体" w:hAnsi="宋体" w:cs="宋体"/>
          <w:sz w:val="24"/>
          <w:szCs w:val="24"/>
          <w:lang w:bidi="bo-CN"/>
        </w:rPr>
        <w:t>：</w:t>
      </w:r>
    </w:p>
    <w:p w14:paraId="4280F88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8CC2AE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chmod</w:t>
      </w:r>
      <w:r w:rsidRPr="00024145">
        <w:rPr>
          <w:rFonts w:ascii="Courier New" w:eastAsia="Times New Roman" w:hAnsi="Courier New" w:cs="Courier New"/>
          <w:color w:val="F8F8F2"/>
          <w:sz w:val="27"/>
          <w:szCs w:val="27"/>
          <w:lang w:bidi="bo-CN"/>
        </w:rPr>
        <w:t xml:space="preserve"> 600 id_rsa</w:t>
      </w:r>
    </w:p>
    <w:p w14:paraId="7B96355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然后通过</w:t>
      </w:r>
      <w:r w:rsidRPr="00024145">
        <w:rPr>
          <w:rFonts w:eastAsia="Times New Roman" w:cs="Consolas"/>
          <w:color w:val="E96900"/>
          <w:sz w:val="20"/>
          <w:szCs w:val="20"/>
          <w:shd w:val="clear" w:color="auto" w:fill="F8F8F8"/>
          <w:lang w:bidi="bo-CN"/>
        </w:rPr>
        <w:t>-i</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手动加载私钥的方式也可以成功连接到</w:t>
      </w:r>
      <w:r w:rsidRPr="00024145">
        <w:rPr>
          <w:rFonts w:ascii="Times New Roman" w:eastAsia="Times New Roman" w:hAnsi="Times New Roman" w:cs="Times New Roman"/>
          <w:sz w:val="24"/>
          <w:szCs w:val="24"/>
          <w:lang w:bidi="bo-CN"/>
        </w:rPr>
        <w:t xml:space="preserve"> Termux:</w:t>
      </w:r>
    </w:p>
    <w:p w14:paraId="4C89DDA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009BB7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FD700"/>
          <w:sz w:val="27"/>
          <w:szCs w:val="27"/>
          <w:lang w:bidi="bo-CN"/>
        </w:rPr>
        <w:t>ssh</w:t>
      </w:r>
      <w:r w:rsidRPr="00024145">
        <w:rPr>
          <w:rFonts w:ascii="Courier New" w:eastAsia="Times New Roman" w:hAnsi="Courier New" w:cs="Courier New"/>
          <w:color w:val="F8F8F2"/>
          <w:sz w:val="27"/>
          <w:szCs w:val="27"/>
          <w:lang w:bidi="bo-CN"/>
        </w:rPr>
        <w:t xml:space="preserve"> -i id_rsa root@192.168.31.124 -p 8022</w:t>
      </w:r>
    </w:p>
    <w:p w14:paraId="7069B5F8" w14:textId="71630B7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6117C4A8" wp14:editId="6F5A2C51">
            <wp:extent cx="6645910" cy="3406140"/>
            <wp:effectExtent l="0" t="0" r="2540" b="3810"/>
            <wp:docPr id="47" name="Picture 47" descr="B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ing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3406140"/>
                    </a:xfrm>
                    <a:prstGeom prst="rect">
                      <a:avLst/>
                    </a:prstGeom>
                    <a:noFill/>
                    <a:ln>
                      <a:noFill/>
                    </a:ln>
                  </pic:spPr>
                </pic:pic>
              </a:graphicData>
            </a:graphic>
          </wp:inline>
        </w:drawing>
      </w:r>
    </w:p>
    <w:p w14:paraId="2276E0F5"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b/>
          <w:bCs/>
          <w:color w:val="525F7F"/>
          <w:sz w:val="24"/>
          <w:szCs w:val="24"/>
          <w:lang w:bidi="bo-CN"/>
        </w:rPr>
        <w:t>Bingo!</w:t>
      </w:r>
    </w:p>
    <w:p w14:paraId="45A0E63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至此，</w:t>
      </w:r>
      <w:r w:rsidRPr="00024145">
        <w:rPr>
          <w:rFonts w:ascii="Times New Roman" w:eastAsia="Times New Roman" w:hAnsi="Times New Roman" w:cs="Times New Roman"/>
          <w:sz w:val="24"/>
          <w:szCs w:val="24"/>
          <w:lang w:bidi="bo-CN"/>
        </w:rPr>
        <w:t xml:space="preserve">Termux ssh </w:t>
      </w:r>
      <w:r w:rsidRPr="00024145">
        <w:rPr>
          <w:rFonts w:ascii="宋体" w:eastAsia="宋体" w:hAnsi="宋体" w:cs="宋体" w:hint="eastAsia"/>
          <w:sz w:val="24"/>
          <w:szCs w:val="24"/>
          <w:lang w:bidi="bo-CN"/>
        </w:rPr>
        <w:t>连接的</w:t>
      </w:r>
      <w:r w:rsidRPr="00024145">
        <w:rPr>
          <w:rFonts w:ascii="Times New Roman" w:eastAsia="Times New Roman" w:hAnsi="Times New Roman" w:cs="Times New Roman"/>
          <w:sz w:val="24"/>
          <w:szCs w:val="24"/>
          <w:lang w:bidi="bo-CN"/>
        </w:rPr>
        <w:t xml:space="preserve"> 3 </w:t>
      </w:r>
      <w:r w:rsidRPr="00024145">
        <w:rPr>
          <w:rFonts w:ascii="宋体" w:eastAsia="宋体" w:hAnsi="宋体" w:cs="宋体" w:hint="eastAsia"/>
          <w:sz w:val="24"/>
          <w:szCs w:val="24"/>
          <w:lang w:bidi="bo-CN"/>
        </w:rPr>
        <w:t>种方式都演示过了，国光个人比较建议使用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 xml:space="preserve">PC </w:t>
      </w:r>
      <w:r w:rsidRPr="00024145">
        <w:rPr>
          <w:rFonts w:ascii="微软雅黑" w:eastAsia="微软雅黑" w:hAnsi="微软雅黑" w:cs="微软雅黑" w:hint="eastAsia"/>
          <w:color w:val="E96900"/>
          <w:sz w:val="20"/>
          <w:szCs w:val="20"/>
          <w:shd w:val="clear" w:color="auto" w:fill="F8F8F8"/>
          <w:lang w:bidi="bo-CN"/>
        </w:rPr>
        <w:t>端生成公私钥</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的方法，这样可以减少</w:t>
      </w:r>
      <w:r w:rsidRPr="00024145">
        <w:rPr>
          <w:rFonts w:ascii="Times New Roman" w:eastAsia="Times New Roman" w:hAnsi="Times New Roman" w:cs="Times New Roman"/>
          <w:sz w:val="24"/>
          <w:szCs w:val="24"/>
          <w:lang w:bidi="bo-CN"/>
        </w:rPr>
        <w:t xml:space="preserve"> rsa </w:t>
      </w:r>
      <w:r w:rsidRPr="00024145">
        <w:rPr>
          <w:rFonts w:ascii="宋体" w:eastAsia="宋体" w:hAnsi="宋体" w:cs="宋体" w:hint="eastAsia"/>
          <w:sz w:val="24"/>
          <w:szCs w:val="24"/>
          <w:lang w:bidi="bo-CN"/>
        </w:rPr>
        <w:t>私钥泄露的风险，也方便</w:t>
      </w:r>
      <w:r w:rsidRPr="00024145">
        <w:rPr>
          <w:rFonts w:ascii="Times New Roman" w:eastAsia="Times New Roman" w:hAnsi="Times New Roman" w:cs="Times New Roman"/>
          <w:sz w:val="24"/>
          <w:szCs w:val="24"/>
          <w:lang w:bidi="bo-CN"/>
        </w:rPr>
        <w:t>PC</w:t>
      </w:r>
      <w:r w:rsidRPr="00024145">
        <w:rPr>
          <w:rFonts w:ascii="宋体" w:eastAsia="宋体" w:hAnsi="宋体" w:cs="宋体" w:hint="eastAsia"/>
          <w:sz w:val="24"/>
          <w:szCs w:val="24"/>
          <w:lang w:bidi="bo-CN"/>
        </w:rPr>
        <w:t>端的远程连接与管理</w:t>
      </w:r>
      <w:r w:rsidRPr="00024145">
        <w:rPr>
          <w:rFonts w:ascii="宋体" w:eastAsia="宋体" w:hAnsi="宋体" w:cs="宋体"/>
          <w:sz w:val="24"/>
          <w:szCs w:val="24"/>
          <w:lang w:bidi="bo-CN"/>
        </w:rPr>
        <w:t>。</w:t>
      </w:r>
    </w:p>
    <w:p w14:paraId="48AC328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11A61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aria2</w:t>
      </w:r>
    </w:p>
    <w:p w14:paraId="3C2E3307"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本地启动服</w:t>
      </w:r>
      <w:r w:rsidRPr="00024145">
        <w:rPr>
          <w:rFonts w:ascii="宋体" w:eastAsia="宋体" w:hAnsi="宋体" w:cs="宋体"/>
          <w:b/>
          <w:bCs/>
          <w:sz w:val="27"/>
          <w:szCs w:val="27"/>
          <w:lang w:bidi="bo-CN"/>
        </w:rPr>
        <w:t>务</w:t>
      </w:r>
    </w:p>
    <w:p w14:paraId="536860A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650704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aria2c --enable-rpc --rpc-listen-all</w:t>
      </w:r>
    </w:p>
    <w:p w14:paraId="36EF776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这个</w:t>
      </w:r>
      <w:r w:rsidRPr="00024145">
        <w:rPr>
          <w:rFonts w:eastAsia="Times New Roman" w:cs="Consolas"/>
          <w:color w:val="E96900"/>
          <w:sz w:val="20"/>
          <w:szCs w:val="20"/>
          <w:shd w:val="clear" w:color="auto" w:fill="F8F8F8"/>
          <w:lang w:bidi="bo-CN"/>
        </w:rPr>
        <w:t>rpc</w:t>
      </w:r>
      <w:r w:rsidRPr="00024145">
        <w:rPr>
          <w:rFonts w:ascii="宋体" w:eastAsia="宋体" w:hAnsi="宋体" w:cs="宋体" w:hint="eastAsia"/>
          <w:sz w:val="24"/>
          <w:szCs w:val="24"/>
          <w:lang w:bidi="bo-CN"/>
        </w:rPr>
        <w:t>服务默认监听的是</w:t>
      </w:r>
      <w:r w:rsidRPr="00024145">
        <w:rPr>
          <w:rFonts w:eastAsia="Times New Roman" w:cs="Consolas"/>
          <w:color w:val="E96900"/>
          <w:sz w:val="20"/>
          <w:szCs w:val="20"/>
          <w:shd w:val="clear" w:color="auto" w:fill="F8F8F8"/>
          <w:lang w:bidi="bo-CN"/>
        </w:rPr>
        <w:t>6800</w:t>
      </w:r>
      <w:r w:rsidRPr="00024145">
        <w:rPr>
          <w:rFonts w:ascii="宋体" w:eastAsia="宋体" w:hAnsi="宋体" w:cs="宋体" w:hint="eastAsia"/>
          <w:sz w:val="24"/>
          <w:szCs w:val="24"/>
          <w:lang w:bidi="bo-CN"/>
        </w:rPr>
        <w:t>端口</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启动后方便下面的</w:t>
      </w:r>
      <w:r w:rsidRPr="00024145">
        <w:rPr>
          <w:rFonts w:ascii="Times New Roman" w:eastAsia="Times New Roman" w:hAnsi="Times New Roman" w:cs="Times New Roman"/>
          <w:sz w:val="24"/>
          <w:szCs w:val="24"/>
          <w:lang w:bidi="bo-CN"/>
        </w:rPr>
        <w:t>Web</w:t>
      </w:r>
      <w:r w:rsidRPr="00024145">
        <w:rPr>
          <w:rFonts w:ascii="宋体" w:eastAsia="宋体" w:hAnsi="宋体" w:cs="宋体" w:hint="eastAsia"/>
          <w:sz w:val="24"/>
          <w:szCs w:val="24"/>
          <w:lang w:bidi="bo-CN"/>
        </w:rPr>
        <w:t>界面连接操作</w:t>
      </w:r>
      <w:r w:rsidRPr="00024145">
        <w:rPr>
          <w:rFonts w:ascii="Times New Roman" w:eastAsia="Times New Roman" w:hAnsi="Times New Roman" w:cs="Times New Roman"/>
          <w:sz w:val="24"/>
          <w:szCs w:val="24"/>
          <w:lang w:bidi="bo-CN"/>
        </w:rPr>
        <w:t>.</w:t>
      </w:r>
    </w:p>
    <w:p w14:paraId="1BC4AC0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webui-aria2</w:t>
      </w:r>
    </w:p>
    <w:p w14:paraId="630904F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这是个</w:t>
      </w:r>
      <w:r w:rsidRPr="00024145">
        <w:rPr>
          <w:rFonts w:ascii="Times New Roman" w:eastAsia="Times New Roman" w:hAnsi="Times New Roman" w:cs="Times New Roman"/>
          <w:sz w:val="24"/>
          <w:szCs w:val="24"/>
          <w:lang w:bidi="bo-CN"/>
        </w:rPr>
        <w:t>Aria2</w:t>
      </w:r>
      <w:r w:rsidRPr="00024145">
        <w:rPr>
          <w:rFonts w:ascii="宋体" w:eastAsia="宋体" w:hAnsi="宋体" w:cs="宋体" w:hint="eastAsia"/>
          <w:sz w:val="24"/>
          <w:szCs w:val="24"/>
          <w:lang w:bidi="bo-CN"/>
        </w:rPr>
        <w:t>的热门项目</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把</w:t>
      </w:r>
      <w:r w:rsidRPr="00024145">
        <w:rPr>
          <w:rFonts w:ascii="Times New Roman" w:eastAsia="Times New Roman" w:hAnsi="Times New Roman" w:cs="Times New Roman"/>
          <w:sz w:val="24"/>
          <w:szCs w:val="24"/>
          <w:lang w:bidi="bo-CN"/>
        </w:rPr>
        <w:t>Aria2</w:t>
      </w:r>
      <w:r w:rsidRPr="00024145">
        <w:rPr>
          <w:rFonts w:ascii="宋体" w:eastAsia="宋体" w:hAnsi="宋体" w:cs="宋体" w:hint="eastAsia"/>
          <w:sz w:val="24"/>
          <w:szCs w:val="24"/>
          <w:lang w:bidi="bo-CN"/>
        </w:rPr>
        <w:t>封装在了</w:t>
      </w:r>
      <w:r w:rsidRPr="00024145">
        <w:rPr>
          <w:rFonts w:ascii="Times New Roman" w:eastAsia="Times New Roman" w:hAnsi="Times New Roman" w:cs="Times New Roman"/>
          <w:sz w:val="24"/>
          <w:szCs w:val="24"/>
          <w:lang w:bidi="bo-CN"/>
        </w:rPr>
        <w:t>Web</w:t>
      </w:r>
      <w:r w:rsidRPr="00024145">
        <w:rPr>
          <w:rFonts w:ascii="宋体" w:eastAsia="宋体" w:hAnsi="宋体" w:cs="宋体" w:hint="eastAsia"/>
          <w:sz w:val="24"/>
          <w:szCs w:val="24"/>
          <w:lang w:bidi="bo-CN"/>
        </w:rPr>
        <w:t>平台</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操作起来更加简单便捷</w:t>
      </w:r>
      <w:r w:rsidRPr="00024145">
        <w:rPr>
          <w:rFonts w:ascii="宋体" w:eastAsia="宋体" w:hAnsi="宋体" w:cs="宋体"/>
          <w:sz w:val="24"/>
          <w:szCs w:val="24"/>
          <w:lang w:bidi="bo-CN"/>
        </w:rPr>
        <w:t>。</w:t>
      </w:r>
    </w:p>
    <w:p w14:paraId="6C10C2A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A07BC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clone https://github.com/ziahamza/webui-aria2.git</w:t>
      </w:r>
    </w:p>
    <w:p w14:paraId="75D98F9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webui-aria2</w:t>
      </w:r>
    </w:p>
    <w:p w14:paraId="3666854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node node-server.js</w:t>
      </w:r>
    </w:p>
    <w:p w14:paraId="16148EC0"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需要</w:t>
      </w:r>
      <w:r w:rsidRPr="00024145">
        <w:rPr>
          <w:rFonts w:ascii="Times New Roman" w:eastAsia="Times New Roman" w:hAnsi="Times New Roman" w:cs="Times New Roman"/>
          <w:color w:val="666666"/>
          <w:sz w:val="24"/>
          <w:szCs w:val="24"/>
          <w:lang w:bidi="bo-CN"/>
        </w:rPr>
        <w:t>node</w:t>
      </w:r>
      <w:r w:rsidRPr="00024145">
        <w:rPr>
          <w:rFonts w:ascii="宋体" w:eastAsia="宋体" w:hAnsi="宋体" w:cs="宋体" w:hint="eastAsia"/>
          <w:color w:val="666666"/>
          <w:sz w:val="24"/>
          <w:szCs w:val="24"/>
          <w:lang w:bidi="bo-CN"/>
        </w:rPr>
        <w:t>来运行</w:t>
      </w:r>
      <w:r w:rsidRPr="00024145">
        <w:rPr>
          <w:rFonts w:ascii="Times New Roman" w:eastAsia="Times New Roman" w:hAnsi="Times New Roman" w:cs="Times New Roman"/>
          <w:color w:val="666666"/>
          <w:sz w:val="24"/>
          <w:szCs w:val="24"/>
          <w:lang w:bidi="bo-CN"/>
        </w:rPr>
        <w:t>,</w:t>
      </w:r>
      <w:r w:rsidRPr="00024145">
        <w:rPr>
          <w:rFonts w:ascii="宋体" w:eastAsia="宋体" w:hAnsi="宋体" w:cs="宋体" w:hint="eastAsia"/>
          <w:color w:val="666666"/>
          <w:sz w:val="24"/>
          <w:szCs w:val="24"/>
          <w:lang w:bidi="bo-CN"/>
        </w:rPr>
        <w:t>没有安装的</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话使用</w:t>
      </w:r>
      <w:r w:rsidRPr="00024145">
        <w:rPr>
          <w:rFonts w:eastAsia="Times New Roman" w:cs="Consolas"/>
          <w:color w:val="E96900"/>
          <w:sz w:val="20"/>
          <w:szCs w:val="20"/>
          <w:shd w:val="clear" w:color="auto" w:fill="F8F8F8"/>
          <w:lang w:bidi="bo-CN"/>
        </w:rPr>
        <w:t>pkg install nodejs</w:t>
      </w:r>
      <w:r w:rsidRPr="00024145">
        <w:rPr>
          <w:rFonts w:ascii="宋体" w:eastAsia="宋体" w:hAnsi="宋体" w:cs="宋体" w:hint="eastAsia"/>
          <w:color w:val="666666"/>
          <w:sz w:val="24"/>
          <w:szCs w:val="24"/>
          <w:lang w:bidi="bo-CN"/>
        </w:rPr>
        <w:t>来安</w:t>
      </w:r>
      <w:r w:rsidRPr="00024145">
        <w:rPr>
          <w:rFonts w:ascii="宋体" w:eastAsia="宋体" w:hAnsi="宋体" w:cs="宋体"/>
          <w:color w:val="666666"/>
          <w:sz w:val="24"/>
          <w:szCs w:val="24"/>
          <w:lang w:bidi="bo-CN"/>
        </w:rPr>
        <w:t>装</w:t>
      </w:r>
    </w:p>
    <w:p w14:paraId="2DB522E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使用效果图</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速度蛮快的</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有兴趣的可以研究如何利用</w:t>
      </w:r>
      <w:r w:rsidRPr="00024145">
        <w:rPr>
          <w:rFonts w:eastAsia="Times New Roman" w:cs="Consolas"/>
          <w:color w:val="E96900"/>
          <w:sz w:val="20"/>
          <w:szCs w:val="20"/>
          <w:shd w:val="clear" w:color="auto" w:fill="F8F8F8"/>
          <w:lang w:bidi="bo-CN"/>
        </w:rPr>
        <w:t>aria2</w:t>
      </w:r>
      <w:r w:rsidRPr="00024145">
        <w:rPr>
          <w:rFonts w:ascii="宋体" w:eastAsia="宋体" w:hAnsi="宋体" w:cs="宋体" w:hint="eastAsia"/>
          <w:sz w:val="24"/>
          <w:szCs w:val="24"/>
          <w:lang w:bidi="bo-CN"/>
        </w:rPr>
        <w:t>来下载百度云文件</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等你们来探索</w:t>
      </w:r>
      <w:r w:rsidRPr="00024145">
        <w:rPr>
          <w:rFonts w:ascii="Times New Roman" w:eastAsia="Times New Roman" w:hAnsi="Times New Roman" w:cs="Times New Roman"/>
          <w:sz w:val="24"/>
          <w:szCs w:val="24"/>
          <w:lang w:bidi="bo-CN"/>
        </w:rPr>
        <w:t>.</w:t>
      </w:r>
    </w:p>
    <w:p w14:paraId="1909F3BB"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you-get</w:t>
      </w:r>
    </w:p>
    <w:p w14:paraId="2DD81CA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一个命令行小程序，支持下载各大网站的视频，具体支持的网站大家可以参考官方项目，国光这里就只作简单的介绍</w:t>
      </w:r>
      <w:r w:rsidRPr="00024145">
        <w:rPr>
          <w:rFonts w:ascii="宋体" w:eastAsia="宋体" w:hAnsi="宋体" w:cs="宋体"/>
          <w:sz w:val="24"/>
          <w:szCs w:val="24"/>
          <w:lang w:bidi="bo-CN"/>
        </w:rPr>
        <w:t>。</w:t>
      </w:r>
    </w:p>
    <w:p w14:paraId="56D03D0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you-get</w:t>
      </w:r>
    </w:p>
    <w:p w14:paraId="0DC3551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首先得先安装相关的依赖</w:t>
      </w:r>
      <w:r w:rsidRPr="00024145">
        <w:rPr>
          <w:rFonts w:ascii="宋体" w:eastAsia="宋体" w:hAnsi="宋体" w:cs="宋体"/>
          <w:sz w:val="24"/>
          <w:szCs w:val="24"/>
          <w:lang w:bidi="bo-CN"/>
        </w:rPr>
        <w:t>包</w:t>
      </w:r>
    </w:p>
    <w:p w14:paraId="19A46219"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 xml:space="preserve">Python3 </w:t>
      </w:r>
      <w:r w:rsidRPr="00024145">
        <w:rPr>
          <w:rFonts w:ascii="宋体" w:eastAsia="宋体" w:hAnsi="宋体" w:cs="宋体" w:hint="eastAsia"/>
          <w:color w:val="666666"/>
          <w:sz w:val="24"/>
          <w:szCs w:val="24"/>
          <w:lang w:bidi="bo-CN"/>
        </w:rPr>
        <w:t>如果没有安装的话</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可以参考上文的</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「开发环境」</w:t>
      </w:r>
      <w:r w:rsidRPr="00024145">
        <w:rPr>
          <w:rFonts w:ascii="Times New Roman" w:eastAsia="Times New Roman" w:hAnsi="Times New Roman" w:cs="Times New Roman"/>
          <w:color w:val="666666"/>
          <w:sz w:val="24"/>
          <w:szCs w:val="24"/>
          <w:lang w:bidi="bo-CN"/>
        </w:rPr>
        <w:t>-</w:t>
      </w:r>
      <w:r w:rsidRPr="00024145">
        <w:rPr>
          <w:rFonts w:ascii="宋体" w:eastAsia="宋体" w:hAnsi="宋体" w:cs="宋体" w:hint="eastAsia"/>
          <w:color w:val="666666"/>
          <w:sz w:val="24"/>
          <w:szCs w:val="24"/>
          <w:lang w:bidi="bo-CN"/>
        </w:rPr>
        <w:t>「</w:t>
      </w:r>
      <w:r w:rsidRPr="00024145">
        <w:rPr>
          <w:rFonts w:ascii="Times New Roman" w:eastAsia="Times New Roman" w:hAnsi="Times New Roman" w:cs="Times New Roman"/>
          <w:color w:val="666666"/>
          <w:sz w:val="24"/>
          <w:szCs w:val="24"/>
          <w:lang w:bidi="bo-CN"/>
        </w:rPr>
        <w:t>Python</w:t>
      </w:r>
      <w:r w:rsidRPr="00024145">
        <w:rPr>
          <w:rFonts w:ascii="宋体" w:eastAsia="宋体" w:hAnsi="宋体" w:cs="宋体"/>
          <w:color w:val="666666"/>
          <w:sz w:val="24"/>
          <w:szCs w:val="24"/>
          <w:lang w:bidi="bo-CN"/>
        </w:rPr>
        <w:t>」</w:t>
      </w:r>
    </w:p>
    <w:p w14:paraId="52540D8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D97F9F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python3 ffmpeg -y</w:t>
      </w:r>
    </w:p>
    <w:p w14:paraId="4A5C5CB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安装完成后，直接使用</w:t>
      </w:r>
      <w:r w:rsidRPr="00024145">
        <w:rPr>
          <w:rFonts w:ascii="Times New Roman" w:eastAsia="Times New Roman" w:hAnsi="Times New Roman" w:cs="Times New Roman"/>
          <w:sz w:val="24"/>
          <w:szCs w:val="24"/>
          <w:lang w:bidi="bo-CN"/>
        </w:rPr>
        <w:t xml:space="preserve"> pip </w:t>
      </w:r>
      <w:r w:rsidRPr="00024145">
        <w:rPr>
          <w:rFonts w:ascii="宋体" w:eastAsia="宋体" w:hAnsi="宋体" w:cs="宋体" w:hint="eastAsia"/>
          <w:sz w:val="24"/>
          <w:szCs w:val="24"/>
          <w:lang w:bidi="bo-CN"/>
        </w:rPr>
        <w:t>来</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安装，这里通过</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-i</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指定国内的</w:t>
      </w:r>
      <w:r w:rsidRPr="00024145">
        <w:rPr>
          <w:rFonts w:ascii="Times New Roman" w:eastAsia="Times New Roman" w:hAnsi="Times New Roman" w:cs="Times New Roman"/>
          <w:sz w:val="24"/>
          <w:szCs w:val="24"/>
          <w:lang w:bidi="bo-CN"/>
        </w:rPr>
        <w:t xml:space="preserve"> pip </w:t>
      </w:r>
      <w:r w:rsidRPr="00024145">
        <w:rPr>
          <w:rFonts w:ascii="宋体" w:eastAsia="宋体" w:hAnsi="宋体" w:cs="宋体" w:hint="eastAsia"/>
          <w:sz w:val="24"/>
          <w:szCs w:val="24"/>
          <w:lang w:bidi="bo-CN"/>
        </w:rPr>
        <w:t>源</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速度会更快一点</w:t>
      </w:r>
      <w:r w:rsidRPr="00024145">
        <w:rPr>
          <w:rFonts w:ascii="Times New Roman" w:eastAsia="Times New Roman" w:hAnsi="Times New Roman" w:cs="Times New Roman"/>
          <w:sz w:val="24"/>
          <w:szCs w:val="24"/>
          <w:lang w:bidi="bo-CN"/>
        </w:rPr>
        <w:t>:</w:t>
      </w:r>
    </w:p>
    <w:p w14:paraId="545E452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F90C7F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pip3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you-get  -i https://pypi.tuna.tsinghua.edu.cn/simple some-package</w:t>
      </w:r>
    </w:p>
    <w:p w14:paraId="3054D2F5"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升级</w:t>
      </w:r>
      <w:r w:rsidRPr="00024145">
        <w:rPr>
          <w:rFonts w:ascii="Times New Roman" w:eastAsia="Times New Roman" w:hAnsi="Times New Roman" w:cs="Times New Roman"/>
          <w:b/>
          <w:bCs/>
          <w:sz w:val="27"/>
          <w:szCs w:val="27"/>
          <w:lang w:bidi="bo-CN"/>
        </w:rPr>
        <w:t xml:space="preserve"> you-get</w:t>
      </w:r>
    </w:p>
    <w:p w14:paraId="412DD4A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642CCE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pip3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--upgrade you-get</w:t>
      </w:r>
    </w:p>
    <w:p w14:paraId="1BBA838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下载</w:t>
      </w:r>
      <w:r w:rsidRPr="00024145">
        <w:rPr>
          <w:rFonts w:ascii="Times New Roman" w:eastAsia="Times New Roman" w:hAnsi="Times New Roman" w:cs="Times New Roman"/>
          <w:b/>
          <w:bCs/>
          <w:sz w:val="27"/>
          <w:szCs w:val="27"/>
          <w:lang w:bidi="bo-CN"/>
        </w:rPr>
        <w:t xml:space="preserve"> B </w:t>
      </w:r>
      <w:r w:rsidRPr="00024145">
        <w:rPr>
          <w:rFonts w:ascii="宋体" w:eastAsia="宋体" w:hAnsi="宋体" w:cs="宋体" w:hint="eastAsia"/>
          <w:b/>
          <w:bCs/>
          <w:sz w:val="27"/>
          <w:szCs w:val="27"/>
          <w:lang w:bidi="bo-CN"/>
        </w:rPr>
        <w:t>站视</w:t>
      </w:r>
      <w:r w:rsidRPr="00024145">
        <w:rPr>
          <w:rFonts w:ascii="宋体" w:eastAsia="宋体" w:hAnsi="宋体" w:cs="宋体"/>
          <w:b/>
          <w:bCs/>
          <w:sz w:val="27"/>
          <w:szCs w:val="27"/>
          <w:lang w:bidi="bo-CN"/>
        </w:rPr>
        <w:t>频</w:t>
      </w:r>
    </w:p>
    <w:p w14:paraId="5D5540F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默认是下载最高画质的，但是我们也可以列出所有可以下载的画质</w:t>
      </w:r>
      <w:r w:rsidRPr="00024145">
        <w:rPr>
          <w:rFonts w:ascii="Times New Roman" w:eastAsia="Times New Roman" w:hAnsi="Times New Roman" w:cs="Times New Roman"/>
          <w:sz w:val="24"/>
          <w:szCs w:val="24"/>
          <w:lang w:bidi="bo-CN"/>
        </w:rPr>
        <w:t>:</w:t>
      </w:r>
    </w:p>
    <w:p w14:paraId="2AAB0D6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F2E7DB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you-get -i https://www.bilibili.com/video/BV1mE411L7Rg</w:t>
      </w:r>
    </w:p>
    <w:p w14:paraId="359A9A8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0726B8A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site:                Bilibili</w:t>
      </w:r>
    </w:p>
    <w:p w14:paraId="7386E4C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title:               Python Web</w:t>
      </w:r>
      <w:r w:rsidRPr="00024145">
        <w:rPr>
          <w:rFonts w:ascii="微软雅黑" w:eastAsia="微软雅黑" w:hAnsi="微软雅黑" w:cs="微软雅黑" w:hint="eastAsia"/>
          <w:color w:val="F8F8F2"/>
          <w:sz w:val="27"/>
          <w:szCs w:val="27"/>
          <w:lang w:bidi="bo-CN"/>
        </w:rPr>
        <w:t>开发之</w:t>
      </w:r>
      <w:r w:rsidRPr="00024145">
        <w:rPr>
          <w:rFonts w:ascii="Courier New" w:eastAsia="Times New Roman" w:hAnsi="Courier New" w:cs="Courier New"/>
          <w:color w:val="F8F8F2"/>
          <w:sz w:val="27"/>
          <w:szCs w:val="27"/>
          <w:lang w:bidi="bo-CN"/>
        </w:rPr>
        <w:t>Django</w:t>
      </w:r>
      <w:r w:rsidRPr="00024145">
        <w:rPr>
          <w:rFonts w:ascii="微软雅黑" w:eastAsia="微软雅黑" w:hAnsi="微软雅黑" w:cs="微软雅黑" w:hint="eastAsia"/>
          <w:color w:val="F8F8F2"/>
          <w:sz w:val="27"/>
          <w:szCs w:val="27"/>
          <w:lang w:bidi="bo-CN"/>
        </w:rPr>
        <w:t>美化</w:t>
      </w:r>
      <w:r w:rsidRPr="00024145">
        <w:rPr>
          <w:rFonts w:ascii="Courier New" w:eastAsia="Times New Roman" w:hAnsi="Courier New" w:cs="Courier New"/>
          <w:color w:val="F8F8F2"/>
          <w:sz w:val="27"/>
          <w:szCs w:val="27"/>
          <w:lang w:bidi="bo-CN"/>
        </w:rPr>
        <w:t>-</w:t>
      </w:r>
      <w:r w:rsidRPr="00024145">
        <w:rPr>
          <w:rFonts w:ascii="微软雅黑" w:eastAsia="微软雅黑" w:hAnsi="微软雅黑" w:cs="微软雅黑" w:hint="eastAsia"/>
          <w:color w:val="F8F8F2"/>
          <w:sz w:val="27"/>
          <w:szCs w:val="27"/>
          <w:lang w:bidi="bo-CN"/>
        </w:rPr>
        <w:t>使用</w:t>
      </w:r>
      <w:r w:rsidRPr="00024145">
        <w:rPr>
          <w:rFonts w:ascii="Courier New" w:eastAsia="Times New Roman" w:hAnsi="Courier New" w:cs="Courier New"/>
          <w:color w:val="F8F8F2"/>
          <w:sz w:val="27"/>
          <w:szCs w:val="27"/>
          <w:lang w:bidi="bo-CN"/>
        </w:rPr>
        <w:t>SimpleUi</w:t>
      </w:r>
    </w:p>
    <w:p w14:paraId="1903F8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streams:             </w:t>
      </w:r>
      <w:r w:rsidRPr="00024145">
        <w:rPr>
          <w:rFonts w:ascii="Courier New" w:eastAsia="Times New Roman" w:hAnsi="Courier New" w:cs="Courier New"/>
          <w:color w:val="D4D0AB"/>
          <w:sz w:val="27"/>
          <w:szCs w:val="27"/>
          <w:lang w:bidi="bo-CN"/>
        </w:rPr>
        <w:t># Available quality and codecs</w:t>
      </w:r>
    </w:p>
    <w:p w14:paraId="485FDA6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DASH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____________________________________</w:t>
      </w:r>
    </w:p>
    <w:p w14:paraId="204A6DD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format:        dash-flv</w:t>
      </w:r>
    </w:p>
    <w:p w14:paraId="6264DBC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container:     mp4</w:t>
      </w:r>
    </w:p>
    <w:p w14:paraId="525103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quality:       </w:t>
      </w:r>
      <w:r w:rsidRPr="00024145">
        <w:rPr>
          <w:rFonts w:ascii="微软雅黑" w:eastAsia="微软雅黑" w:hAnsi="微软雅黑" w:cs="微软雅黑" w:hint="eastAsia"/>
          <w:color w:val="F8F8F2"/>
          <w:sz w:val="27"/>
          <w:szCs w:val="27"/>
          <w:lang w:bidi="bo-CN"/>
        </w:rPr>
        <w:t>高清</w:t>
      </w:r>
      <w:r w:rsidRPr="00024145">
        <w:rPr>
          <w:rFonts w:ascii="Courier New" w:eastAsia="Times New Roman" w:hAnsi="Courier New" w:cs="Courier New"/>
          <w:color w:val="F8F8F2"/>
          <w:sz w:val="27"/>
          <w:szCs w:val="27"/>
          <w:lang w:bidi="bo-CN"/>
        </w:rPr>
        <w:t xml:space="preserve"> 1080P</w:t>
      </w:r>
    </w:p>
    <w:p w14:paraId="08F71F9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size:          12.9 MiB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13525977 bytes</w:t>
      </w:r>
      <w:r w:rsidRPr="00024145">
        <w:rPr>
          <w:rFonts w:ascii="Courier New" w:eastAsia="Times New Roman" w:hAnsi="Courier New" w:cs="Courier New"/>
          <w:color w:val="FEFEFE"/>
          <w:sz w:val="27"/>
          <w:szCs w:val="27"/>
          <w:lang w:bidi="bo-CN"/>
        </w:rPr>
        <w:t>)</w:t>
      </w:r>
    </w:p>
    <w:p w14:paraId="0B83E68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download-with: you-get --format=dash-flv [URL]</w:t>
      </w:r>
    </w:p>
    <w:p w14:paraId="5E2FC0D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906560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format:        dash-flv720</w:t>
      </w:r>
    </w:p>
    <w:p w14:paraId="331FBE9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container:     mp4</w:t>
      </w:r>
    </w:p>
    <w:p w14:paraId="63DF4B1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quality:       </w:t>
      </w:r>
      <w:r w:rsidRPr="00024145">
        <w:rPr>
          <w:rFonts w:ascii="微软雅黑" w:eastAsia="微软雅黑" w:hAnsi="微软雅黑" w:cs="微软雅黑" w:hint="eastAsia"/>
          <w:color w:val="F8F8F2"/>
          <w:sz w:val="27"/>
          <w:szCs w:val="27"/>
          <w:lang w:bidi="bo-CN"/>
        </w:rPr>
        <w:t>高清</w:t>
      </w:r>
      <w:r w:rsidRPr="00024145">
        <w:rPr>
          <w:rFonts w:ascii="Courier New" w:eastAsia="Times New Roman" w:hAnsi="Courier New" w:cs="Courier New"/>
          <w:color w:val="F8F8F2"/>
          <w:sz w:val="27"/>
          <w:szCs w:val="27"/>
          <w:lang w:bidi="bo-CN"/>
        </w:rPr>
        <w:t xml:space="preserve"> 720P</w:t>
      </w:r>
    </w:p>
    <w:p w14:paraId="0851BA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size:          11.3 MiB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11834935 bytes</w:t>
      </w:r>
      <w:r w:rsidRPr="00024145">
        <w:rPr>
          <w:rFonts w:ascii="Courier New" w:eastAsia="Times New Roman" w:hAnsi="Courier New" w:cs="Courier New"/>
          <w:color w:val="FEFEFE"/>
          <w:sz w:val="27"/>
          <w:szCs w:val="27"/>
          <w:lang w:bidi="bo-CN"/>
        </w:rPr>
        <w:t>)</w:t>
      </w:r>
    </w:p>
    <w:p w14:paraId="427842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download-with: you-get --format=dash-flv720 [URL]</w:t>
      </w:r>
    </w:p>
    <w:p w14:paraId="1AA7CE1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329A793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 format:        dash-flv480</w:t>
      </w:r>
    </w:p>
    <w:p w14:paraId="6B27F3B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container:     mp4</w:t>
      </w:r>
    </w:p>
    <w:p w14:paraId="76BC8B3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quality:       </w:t>
      </w:r>
      <w:r w:rsidRPr="00024145">
        <w:rPr>
          <w:rFonts w:ascii="微软雅黑" w:eastAsia="微软雅黑" w:hAnsi="微软雅黑" w:cs="微软雅黑" w:hint="eastAsia"/>
          <w:color w:val="F8F8F2"/>
          <w:sz w:val="27"/>
          <w:szCs w:val="27"/>
          <w:lang w:bidi="bo-CN"/>
        </w:rPr>
        <w:t>清晰</w:t>
      </w:r>
      <w:r w:rsidRPr="00024145">
        <w:rPr>
          <w:rFonts w:ascii="Courier New" w:eastAsia="Times New Roman" w:hAnsi="Courier New" w:cs="Courier New"/>
          <w:color w:val="F8F8F2"/>
          <w:sz w:val="27"/>
          <w:szCs w:val="27"/>
          <w:lang w:bidi="bo-CN"/>
        </w:rPr>
        <w:t xml:space="preserve"> 480P</w:t>
      </w:r>
    </w:p>
    <w:p w14:paraId="3A34B22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 xml:space="preserve">      size:          9.8 MiB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10274269 bytes</w:t>
      </w:r>
      <w:r w:rsidRPr="00024145">
        <w:rPr>
          <w:rFonts w:ascii="Courier New" w:eastAsia="Times New Roman" w:hAnsi="Courier New" w:cs="Courier New"/>
          <w:color w:val="FEFEFE"/>
          <w:sz w:val="27"/>
          <w:szCs w:val="27"/>
          <w:lang w:bidi="bo-CN"/>
        </w:rPr>
        <w:t>)</w:t>
      </w:r>
    </w:p>
    <w:p w14:paraId="12A2D2B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w:t>
      </w:r>
    </w:p>
    <w:p w14:paraId="0B7B775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下载</w:t>
      </w:r>
      <w:r w:rsidRPr="00024145">
        <w:rPr>
          <w:rFonts w:ascii="Times New Roman" w:eastAsia="Times New Roman" w:hAnsi="Times New Roman" w:cs="Times New Roman"/>
          <w:sz w:val="24"/>
          <w:szCs w:val="24"/>
          <w:lang w:bidi="bo-CN"/>
        </w:rPr>
        <w:t xml:space="preserve"> 720P </w:t>
      </w:r>
      <w:r w:rsidRPr="00024145">
        <w:rPr>
          <w:rFonts w:ascii="宋体" w:eastAsia="宋体" w:hAnsi="宋体" w:cs="宋体" w:hint="eastAsia"/>
          <w:sz w:val="24"/>
          <w:szCs w:val="24"/>
          <w:lang w:bidi="bo-CN"/>
        </w:rPr>
        <w:t>视</w:t>
      </w:r>
      <w:r w:rsidRPr="00024145">
        <w:rPr>
          <w:rFonts w:ascii="宋体" w:eastAsia="宋体" w:hAnsi="宋体" w:cs="宋体"/>
          <w:sz w:val="24"/>
          <w:szCs w:val="24"/>
          <w:lang w:bidi="bo-CN"/>
        </w:rPr>
        <w:t>频</w:t>
      </w:r>
    </w:p>
    <w:p w14:paraId="1A9D7CC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6C7A4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you-get --format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dash-flv720 https://www.bilibili.com/video/BV1mE411L7Rg</w:t>
      </w:r>
    </w:p>
    <w:p w14:paraId="53F1FE54" w14:textId="1D14ED5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7E055B1" wp14:editId="25613402">
            <wp:extent cx="6645910" cy="2383790"/>
            <wp:effectExtent l="0" t="0" r="2540" b="0"/>
            <wp:docPr id="46" name="Picture 46" descr="https://image.3001.net/images/20200421/15874338639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age.3001.net/images/20200421/15874338639875.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645910" cy="2383790"/>
                    </a:xfrm>
                    <a:prstGeom prst="rect">
                      <a:avLst/>
                    </a:prstGeom>
                    <a:noFill/>
                    <a:ln>
                      <a:noFill/>
                    </a:ln>
                  </pic:spPr>
                </pic:pic>
              </a:graphicData>
            </a:graphic>
          </wp:inline>
        </w:drawing>
      </w:r>
    </w:p>
    <w:p w14:paraId="05B6CE43"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下载网易云音乐歌</w:t>
      </w:r>
      <w:r w:rsidRPr="00024145">
        <w:rPr>
          <w:rFonts w:ascii="宋体" w:eastAsia="宋体" w:hAnsi="宋体" w:cs="宋体"/>
          <w:b/>
          <w:bCs/>
          <w:sz w:val="27"/>
          <w:szCs w:val="27"/>
          <w:lang w:bidi="bo-CN"/>
        </w:rPr>
        <w:t>单</w:t>
      </w:r>
    </w:p>
    <w:p w14:paraId="5113897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下面以我自己的歌单为例子，首先找到自己喜欢的歌单，然后点击复制链接</w:t>
      </w:r>
      <w:r w:rsidRPr="00024145">
        <w:rPr>
          <w:rFonts w:ascii="Times New Roman" w:eastAsia="Times New Roman" w:hAnsi="Times New Roman" w:cs="Times New Roman"/>
          <w:sz w:val="24"/>
          <w:szCs w:val="24"/>
          <w:lang w:bidi="bo-CN"/>
        </w:rPr>
        <w:t>:</w:t>
      </w:r>
    </w:p>
    <w:p w14:paraId="758DDC71" w14:textId="280B0F1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4446063" wp14:editId="06CE010D">
            <wp:extent cx="6645910" cy="5000625"/>
            <wp:effectExtent l="0" t="0" r="2540" b="9525"/>
            <wp:docPr id="45" name="Picture 45" descr="https://image.3001.net/images/20200421/1587434719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mage.3001.net/images/20200421/1587434719875.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910" cy="5000625"/>
                    </a:xfrm>
                    <a:prstGeom prst="rect">
                      <a:avLst/>
                    </a:prstGeom>
                    <a:noFill/>
                    <a:ln>
                      <a:noFill/>
                    </a:ln>
                  </pic:spPr>
                </pic:pic>
              </a:graphicData>
            </a:graphic>
          </wp:inline>
        </w:drawing>
      </w:r>
    </w:p>
    <w:p w14:paraId="5E4ED40F"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链接传送门</w:t>
      </w:r>
      <w:r w:rsidRPr="00024145">
        <w:rPr>
          <w:rFonts w:ascii="Times New Roman" w:eastAsia="Times New Roman" w:hAnsi="Times New Roman" w:cs="Times New Roman"/>
          <w:color w:val="666666"/>
          <w:sz w:val="24"/>
          <w:szCs w:val="24"/>
          <w:lang w:bidi="bo-CN"/>
        </w:rPr>
        <w:t>:</w:t>
      </w:r>
      <w:hyperlink r:id="rId140" w:tgtFrame="_blank" w:history="1">
        <w:r w:rsidRPr="00024145">
          <w:rPr>
            <w:rFonts w:ascii="宋体" w:eastAsia="宋体" w:hAnsi="宋体" w:cs="宋体" w:hint="eastAsia"/>
            <w:color w:val="66A6FF"/>
            <w:sz w:val="24"/>
            <w:szCs w:val="24"/>
            <w:u w:val="single"/>
            <w:lang w:bidi="bo-CN"/>
          </w:rPr>
          <w:t>渗透测试代码审计程序员必备电音</w:t>
        </w:r>
      </w:hyperlink>
    </w:p>
    <w:p w14:paraId="112A2AC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直接</w:t>
      </w:r>
      <w:r w:rsidRPr="00024145">
        <w:rPr>
          <w:rFonts w:ascii="Times New Roman" w:eastAsia="Times New Roman" w:hAnsi="Times New Roman" w:cs="Times New Roman"/>
          <w:sz w:val="24"/>
          <w:szCs w:val="24"/>
          <w:lang w:bidi="bo-CN"/>
        </w:rPr>
        <w:t xml:space="preserve"> you-get </w:t>
      </w:r>
      <w:r w:rsidRPr="00024145">
        <w:rPr>
          <w:rFonts w:ascii="宋体" w:eastAsia="宋体" w:hAnsi="宋体" w:cs="宋体" w:hint="eastAsia"/>
          <w:sz w:val="24"/>
          <w:szCs w:val="24"/>
          <w:lang w:bidi="bo-CN"/>
        </w:rPr>
        <w:t>歌单的链接地址就可以直接批量下载地址了</w:t>
      </w:r>
      <w:r w:rsidRPr="00024145">
        <w:rPr>
          <w:rFonts w:ascii="Times New Roman" w:eastAsia="Times New Roman" w:hAnsi="Times New Roman" w:cs="Times New Roman"/>
          <w:sz w:val="24"/>
          <w:szCs w:val="24"/>
          <w:lang w:bidi="bo-CN"/>
        </w:rPr>
        <w:t>:</w:t>
      </w:r>
    </w:p>
    <w:p w14:paraId="19B7DA4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D3DA24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you-get </w:t>
      </w:r>
      <w:r w:rsidRPr="00024145">
        <w:rPr>
          <w:rFonts w:ascii="Courier New" w:eastAsia="Times New Roman" w:hAnsi="Courier New" w:cs="Courier New"/>
          <w:color w:val="ABE338"/>
          <w:sz w:val="27"/>
          <w:szCs w:val="27"/>
          <w:lang w:bidi="bo-CN"/>
        </w:rPr>
        <w:t>'http://music.163.com/playlist?id=489221140'</w:t>
      </w:r>
    </w:p>
    <w:p w14:paraId="0088028C" w14:textId="5B72869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E327DD2" wp14:editId="29C09074">
            <wp:extent cx="6645910" cy="2322830"/>
            <wp:effectExtent l="0" t="0" r="2540" b="1270"/>
            <wp:docPr id="44" name="Picture 44" descr="https://image.3001.net/images/20200421/1587436025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age.3001.net/images/20200421/15874360252003.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645910" cy="2322830"/>
                    </a:xfrm>
                    <a:prstGeom prst="rect">
                      <a:avLst/>
                    </a:prstGeom>
                    <a:noFill/>
                    <a:ln>
                      <a:noFill/>
                    </a:ln>
                  </pic:spPr>
                </pic:pic>
              </a:graphicData>
            </a:graphic>
          </wp:inline>
        </w:drawing>
      </w:r>
    </w:p>
    <w:p w14:paraId="7CD66C8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下载完成后会以歌单名作为文件夹存放下载好的音乐以及歌单的封面</w:t>
      </w:r>
      <w:r w:rsidRPr="00024145">
        <w:rPr>
          <w:rFonts w:ascii="Times New Roman" w:eastAsia="Times New Roman" w:hAnsi="Times New Roman" w:cs="Times New Roman"/>
          <w:sz w:val="24"/>
          <w:szCs w:val="24"/>
          <w:lang w:bidi="bo-CN"/>
        </w:rPr>
        <w:t>:</w:t>
      </w:r>
    </w:p>
    <w:p w14:paraId="490E75AC" w14:textId="2081DF0B"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211C28C" wp14:editId="54822993">
            <wp:extent cx="6645910" cy="966470"/>
            <wp:effectExtent l="0" t="0" r="2540" b="5080"/>
            <wp:docPr id="43" name="Picture 43" descr="https://image.3001.net/images/20200421/15874361278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age.3001.net/images/20200421/15874361278208.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645910" cy="966470"/>
                    </a:xfrm>
                    <a:prstGeom prst="rect">
                      <a:avLst/>
                    </a:prstGeom>
                    <a:noFill/>
                    <a:ln>
                      <a:noFill/>
                    </a:ln>
                  </pic:spPr>
                </pic:pic>
              </a:graphicData>
            </a:graphic>
          </wp:inline>
        </w:drawing>
      </w:r>
    </w:p>
    <w:p w14:paraId="4AC52BD0"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lastRenderedPageBreak/>
        <w:t>信息安</w:t>
      </w:r>
      <w:r w:rsidRPr="00024145">
        <w:rPr>
          <w:rFonts w:ascii="宋体" w:eastAsia="宋体" w:hAnsi="宋体" w:cs="宋体"/>
          <w:b/>
          <w:bCs/>
          <w:kern w:val="36"/>
          <w:sz w:val="48"/>
          <w:szCs w:val="48"/>
          <w:lang w:bidi="bo-CN"/>
        </w:rPr>
        <w:t>全</w:t>
      </w:r>
    </w:p>
    <w:p w14:paraId="092EACB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可以很好的支持</w:t>
      </w:r>
      <w:r w:rsidRPr="00024145">
        <w:rPr>
          <w:rFonts w:eastAsia="Times New Roman" w:cs="Consolas"/>
          <w:color w:val="E96900"/>
          <w:sz w:val="20"/>
          <w:szCs w:val="20"/>
          <w:shd w:val="clear" w:color="auto" w:fill="F8F8F8"/>
          <w:lang w:bidi="bo-CN"/>
        </w:rPr>
        <w:t>Python</w:t>
      </w:r>
      <w:r w:rsidRPr="00024145">
        <w:rPr>
          <w:rFonts w:ascii="宋体" w:eastAsia="宋体" w:hAnsi="宋体" w:cs="宋体" w:hint="eastAsia"/>
          <w:sz w:val="24"/>
          <w:szCs w:val="24"/>
          <w:lang w:bidi="bo-CN"/>
        </w:rPr>
        <w:t>，所以几乎所有用</w:t>
      </w:r>
      <w:r w:rsidRPr="00024145">
        <w:rPr>
          <w:rFonts w:eastAsia="Times New Roman" w:cs="Consolas"/>
          <w:color w:val="E96900"/>
          <w:sz w:val="20"/>
          <w:szCs w:val="20"/>
          <w:shd w:val="clear" w:color="auto" w:fill="F8F8F8"/>
          <w:lang w:bidi="bo-CN"/>
        </w:rPr>
        <w:t>Python</w:t>
      </w:r>
      <w:r w:rsidRPr="00024145">
        <w:rPr>
          <w:rFonts w:ascii="宋体" w:eastAsia="宋体" w:hAnsi="宋体" w:cs="宋体" w:hint="eastAsia"/>
          <w:sz w:val="24"/>
          <w:szCs w:val="24"/>
          <w:lang w:bidi="bo-CN"/>
        </w:rPr>
        <w:t>编写的安全工具都是可以完美的运行使用的，所以国光这个版块重点就列举了国光认为实战中比较不错的安全工具。当然大家也可以直接参考本文的</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「系统安装」</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Kali NetHunter</w:t>
      </w:r>
      <w:r w:rsidRPr="00024145">
        <w:rPr>
          <w:rFonts w:ascii="宋体" w:eastAsia="宋体" w:hAnsi="宋体" w:cs="宋体" w:hint="eastAsia"/>
          <w:sz w:val="24"/>
          <w:szCs w:val="24"/>
          <w:lang w:bidi="bo-CN"/>
        </w:rPr>
        <w:t>」章节，直接在手机里面安装一个</w:t>
      </w:r>
      <w:r w:rsidRPr="00024145">
        <w:rPr>
          <w:rFonts w:ascii="Times New Roman" w:eastAsia="Times New Roman" w:hAnsi="Times New Roman" w:cs="Times New Roman"/>
          <w:sz w:val="24"/>
          <w:szCs w:val="24"/>
          <w:lang w:bidi="bo-CN"/>
        </w:rPr>
        <w:t xml:space="preserve"> Kali Linux </w:t>
      </w:r>
      <w:r w:rsidRPr="00024145">
        <w:rPr>
          <w:rFonts w:ascii="宋体" w:eastAsia="宋体" w:hAnsi="宋体" w:cs="宋体" w:hint="eastAsia"/>
          <w:sz w:val="24"/>
          <w:szCs w:val="24"/>
          <w:lang w:bidi="bo-CN"/>
        </w:rPr>
        <w:t>系统，国光实际体验还是很完美的，里面的信息安全工具要更全面一些</w:t>
      </w:r>
      <w:r w:rsidRPr="00024145">
        <w:rPr>
          <w:rFonts w:ascii="宋体" w:eastAsia="宋体" w:hAnsi="宋体" w:cs="宋体"/>
          <w:sz w:val="24"/>
          <w:szCs w:val="24"/>
          <w:lang w:bidi="bo-CN"/>
        </w:rPr>
        <w:t>。</w:t>
      </w:r>
    </w:p>
    <w:p w14:paraId="5EA4E6BC"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Exiftool</w:t>
      </w:r>
    </w:p>
    <w:p w14:paraId="7734969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一个强大的元数据查看修改工具，</w:t>
      </w:r>
      <w:r w:rsidRPr="00024145">
        <w:rPr>
          <w:rFonts w:ascii="Times New Roman" w:eastAsia="Times New Roman" w:hAnsi="Times New Roman" w:cs="Times New Roman"/>
          <w:sz w:val="24"/>
          <w:szCs w:val="24"/>
          <w:lang w:bidi="bo-CN"/>
        </w:rPr>
        <w:t xml:space="preserve">CTF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MISC</w:t>
      </w:r>
      <w:r w:rsidRPr="00024145">
        <w:rPr>
          <w:rFonts w:ascii="宋体" w:eastAsia="宋体" w:hAnsi="宋体" w:cs="宋体" w:hint="eastAsia"/>
          <w:sz w:val="24"/>
          <w:szCs w:val="24"/>
          <w:lang w:bidi="bo-CN"/>
        </w:rPr>
        <w:t>的比赛上也经常露面，实际上</w:t>
      </w:r>
      <w:r w:rsidRPr="00024145">
        <w:rPr>
          <w:rFonts w:ascii="Times New Roman" w:eastAsia="Times New Roman" w:hAnsi="Times New Roman" w:cs="Times New Roman"/>
          <w:sz w:val="24"/>
          <w:szCs w:val="24"/>
          <w:lang w:bidi="bo-CN"/>
        </w:rPr>
        <w:t xml:space="preserve"> ios </w:t>
      </w:r>
      <w:r w:rsidRPr="00024145">
        <w:rPr>
          <w:rFonts w:ascii="宋体" w:eastAsia="宋体" w:hAnsi="宋体" w:cs="宋体" w:hint="eastAsia"/>
          <w:sz w:val="24"/>
          <w:szCs w:val="24"/>
          <w:lang w:bidi="bo-CN"/>
        </w:rPr>
        <w:t>自带的相机拍出的照片里面是携带</w:t>
      </w:r>
      <w:r w:rsidRPr="00024145">
        <w:rPr>
          <w:rFonts w:ascii="Times New Roman" w:eastAsia="Times New Roman" w:hAnsi="Times New Roman" w:cs="Times New Roman"/>
          <w:sz w:val="24"/>
          <w:szCs w:val="24"/>
          <w:lang w:bidi="bo-CN"/>
        </w:rPr>
        <w:t xml:space="preserve"> GPS </w:t>
      </w:r>
      <w:r w:rsidRPr="00024145">
        <w:rPr>
          <w:rFonts w:ascii="宋体" w:eastAsia="宋体" w:hAnsi="宋体" w:cs="宋体" w:hint="eastAsia"/>
          <w:sz w:val="24"/>
          <w:szCs w:val="24"/>
          <w:lang w:bidi="bo-CN"/>
        </w:rPr>
        <w:t>定位的，使用</w:t>
      </w:r>
      <w:r w:rsidRPr="00024145">
        <w:rPr>
          <w:rFonts w:ascii="Times New Roman" w:eastAsia="Times New Roman" w:hAnsi="Times New Roman" w:cs="Times New Roman"/>
          <w:sz w:val="24"/>
          <w:szCs w:val="24"/>
          <w:lang w:bidi="bo-CN"/>
        </w:rPr>
        <w:t xml:space="preserve"> Exiftool </w:t>
      </w:r>
      <w:r w:rsidRPr="00024145">
        <w:rPr>
          <w:rFonts w:ascii="宋体" w:eastAsia="宋体" w:hAnsi="宋体" w:cs="宋体" w:hint="eastAsia"/>
          <w:sz w:val="24"/>
          <w:szCs w:val="24"/>
          <w:lang w:bidi="bo-CN"/>
        </w:rPr>
        <w:t>就可以很轻松的查看到经纬度信息</w:t>
      </w:r>
      <w:r w:rsidRPr="00024145">
        <w:rPr>
          <w:rFonts w:ascii="宋体" w:eastAsia="宋体" w:hAnsi="宋体" w:cs="宋体"/>
          <w:sz w:val="24"/>
          <w:szCs w:val="24"/>
          <w:lang w:bidi="bo-CN"/>
        </w:rPr>
        <w:t>。</w:t>
      </w:r>
    </w:p>
    <w:p w14:paraId="3782B01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BAB59D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exiftool</w:t>
      </w:r>
    </w:p>
    <w:p w14:paraId="67A1AED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下面查看一下国光我刚刚保存地理信息拍的照片的元数据信息</w:t>
      </w:r>
      <w:r w:rsidRPr="00024145">
        <w:rPr>
          <w:rFonts w:ascii="Times New Roman" w:eastAsia="Times New Roman" w:hAnsi="Times New Roman" w:cs="Times New Roman"/>
          <w:sz w:val="24"/>
          <w:szCs w:val="24"/>
          <w:lang w:bidi="bo-CN"/>
        </w:rPr>
        <w:t>:</w:t>
      </w:r>
    </w:p>
    <w:p w14:paraId="40BD815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117BD8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~/storage/dcim/Camera</w:t>
      </w:r>
    </w:p>
    <w:p w14:paraId="46CE8C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exiftool IMG_20200424_073210.jpg</w:t>
      </w:r>
    </w:p>
    <w:p w14:paraId="7CE2AEA4" w14:textId="7F832BC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E614602" wp14:editId="6E02E11E">
            <wp:extent cx="6645910" cy="2666365"/>
            <wp:effectExtent l="0" t="0" r="2540" b="635"/>
            <wp:docPr id="42" name="Picture 42" descr="https://image.3001.net/images/20200424/15876850463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age.3001.net/images/20200424/15876850463298.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1F52D5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给</w:t>
      </w:r>
      <w:r w:rsidRPr="00024145">
        <w:rPr>
          <w:rFonts w:ascii="Times New Roman" w:eastAsia="Times New Roman" w:hAnsi="Times New Roman" w:cs="Times New Roman"/>
          <w:sz w:val="24"/>
          <w:szCs w:val="24"/>
          <w:lang w:bidi="bo-CN"/>
        </w:rPr>
        <w:t xml:space="preserve"> GPS </w:t>
      </w:r>
      <w:r w:rsidRPr="00024145">
        <w:rPr>
          <w:rFonts w:ascii="宋体" w:eastAsia="宋体" w:hAnsi="宋体" w:cs="宋体" w:hint="eastAsia"/>
          <w:sz w:val="24"/>
          <w:szCs w:val="24"/>
          <w:lang w:bidi="bo-CN"/>
        </w:rPr>
        <w:t>位置信息打马，防止网友顺着网线过来打人</w:t>
      </w:r>
      <w:r w:rsidRPr="00024145">
        <w:rPr>
          <w:rFonts w:ascii="宋体" w:eastAsia="宋体" w:hAnsi="宋体" w:cs="宋体"/>
          <w:sz w:val="24"/>
          <w:szCs w:val="24"/>
          <w:lang w:bidi="bo-CN"/>
        </w:rPr>
        <w:t>。</w:t>
      </w:r>
    </w:p>
    <w:p w14:paraId="47E57A74"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Metasploit</w:t>
      </w:r>
    </w:p>
    <w:p w14:paraId="4997851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Metasploite</w:t>
      </w:r>
      <w:r w:rsidRPr="00024145">
        <w:rPr>
          <w:rFonts w:ascii="宋体" w:eastAsia="宋体" w:hAnsi="宋体" w:cs="宋体" w:hint="eastAsia"/>
          <w:sz w:val="24"/>
          <w:szCs w:val="24"/>
          <w:lang w:bidi="bo-CN"/>
        </w:rPr>
        <w:t>黑客</w:t>
      </w:r>
      <w:r w:rsidRPr="00024145">
        <w:rPr>
          <w:rFonts w:ascii="Times New Roman" w:eastAsia="Times New Roman" w:hAnsi="Times New Roman" w:cs="Times New Roman"/>
          <w:sz w:val="24"/>
          <w:szCs w:val="24"/>
          <w:lang w:bidi="bo-CN"/>
        </w:rPr>
        <w:t>Top10</w:t>
      </w:r>
      <w:r w:rsidRPr="00024145">
        <w:rPr>
          <w:rFonts w:ascii="宋体" w:eastAsia="宋体" w:hAnsi="宋体" w:cs="宋体" w:hint="eastAsia"/>
          <w:sz w:val="24"/>
          <w:szCs w:val="24"/>
          <w:lang w:bidi="bo-CN"/>
        </w:rPr>
        <w:t>工具之一，漏洞攻击库，安全从业者必备工具之一，也在各大黑客题材的电影中频频出现</w:t>
      </w:r>
      <w:r w:rsidRPr="00024145">
        <w:rPr>
          <w:rFonts w:ascii="宋体" w:eastAsia="宋体" w:hAnsi="宋体" w:cs="宋体"/>
          <w:sz w:val="24"/>
          <w:szCs w:val="24"/>
          <w:lang w:bidi="bo-CN"/>
        </w:rPr>
        <w:t>。</w:t>
      </w:r>
    </w:p>
    <w:p w14:paraId="54D8973F"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Android 7 +</w:t>
      </w:r>
    </w:p>
    <w:p w14:paraId="142F1CF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目前</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官方的</w:t>
      </w:r>
      <w:r w:rsidRPr="00024145">
        <w:rPr>
          <w:rFonts w:ascii="Times New Roman" w:eastAsia="Times New Roman" w:hAnsi="Times New Roman" w:cs="Times New Roman"/>
          <w:sz w:val="24"/>
          <w:szCs w:val="24"/>
          <w:lang w:bidi="bo-CN"/>
        </w:rPr>
        <w:t xml:space="preserve"> pkg </w:t>
      </w:r>
      <w:r w:rsidRPr="00024145">
        <w:rPr>
          <w:rFonts w:ascii="宋体" w:eastAsia="宋体" w:hAnsi="宋体" w:cs="宋体" w:hint="eastAsia"/>
          <w:sz w:val="24"/>
          <w:szCs w:val="24"/>
          <w:lang w:bidi="bo-CN"/>
        </w:rPr>
        <w:t>已经支持直接安装</w:t>
      </w:r>
      <w:r w:rsidRPr="00024145">
        <w:rPr>
          <w:rFonts w:ascii="Times New Roman" w:eastAsia="Times New Roman" w:hAnsi="Times New Roman" w:cs="Times New Roman"/>
          <w:sz w:val="24"/>
          <w:szCs w:val="24"/>
          <w:lang w:bidi="bo-CN"/>
        </w:rPr>
        <w:t xml:space="preserve"> Metasploit </w:t>
      </w:r>
      <w:r w:rsidRPr="00024145">
        <w:rPr>
          <w:rFonts w:ascii="宋体" w:eastAsia="宋体" w:hAnsi="宋体" w:cs="宋体" w:hint="eastAsia"/>
          <w:sz w:val="24"/>
          <w:szCs w:val="24"/>
          <w:lang w:bidi="bo-CN"/>
        </w:rPr>
        <w:t>了，但是仅适用于</w:t>
      </w:r>
      <w:r w:rsidRPr="00024145">
        <w:rPr>
          <w:rFonts w:ascii="Times New Roman" w:eastAsia="Times New Roman" w:hAnsi="Times New Roman" w:cs="Times New Roman"/>
          <w:sz w:val="24"/>
          <w:szCs w:val="24"/>
          <w:lang w:bidi="bo-CN"/>
        </w:rPr>
        <w:t xml:space="preserve"> Android 7 </w:t>
      </w:r>
      <w:r w:rsidRPr="00024145">
        <w:rPr>
          <w:rFonts w:ascii="宋体" w:eastAsia="宋体" w:hAnsi="宋体" w:cs="宋体" w:hint="eastAsia"/>
          <w:sz w:val="24"/>
          <w:szCs w:val="24"/>
          <w:lang w:bidi="bo-CN"/>
        </w:rPr>
        <w:t>及其以上版本。通过如下两条命令即可安装，下载过程大约</w:t>
      </w:r>
      <w:r w:rsidRPr="00024145">
        <w:rPr>
          <w:rFonts w:ascii="Times New Roman" w:eastAsia="Times New Roman" w:hAnsi="Times New Roman" w:cs="Times New Roman"/>
          <w:sz w:val="24"/>
          <w:szCs w:val="24"/>
          <w:lang w:bidi="bo-CN"/>
        </w:rPr>
        <w:t>1</w:t>
      </w:r>
      <w:r w:rsidRPr="00024145">
        <w:rPr>
          <w:rFonts w:ascii="宋体" w:eastAsia="宋体" w:hAnsi="宋体" w:cs="宋体" w:hint="eastAsia"/>
          <w:sz w:val="24"/>
          <w:szCs w:val="24"/>
          <w:lang w:bidi="bo-CN"/>
        </w:rPr>
        <w:t>分钟左右（当然国光我是</w:t>
      </w:r>
      <w:r w:rsidRPr="00024145">
        <w:rPr>
          <w:rFonts w:ascii="宋体" w:eastAsia="宋体" w:hAnsi="宋体" w:cs="宋体" w:hint="eastAsia"/>
          <w:b/>
          <w:bCs/>
          <w:sz w:val="24"/>
          <w:szCs w:val="24"/>
          <w:lang w:bidi="bo-CN"/>
        </w:rPr>
        <w:t>挂代理</w:t>
      </w:r>
      <w:r w:rsidRPr="00024145">
        <w:rPr>
          <w:rFonts w:ascii="宋体" w:eastAsia="宋体" w:hAnsi="宋体" w:cs="宋体" w:hint="eastAsia"/>
          <w:sz w:val="24"/>
          <w:szCs w:val="24"/>
          <w:lang w:bidi="bo-CN"/>
        </w:rPr>
        <w:t>的</w:t>
      </w:r>
      <w:r w:rsidRPr="00024145">
        <w:rPr>
          <w:rFonts w:ascii="宋体" w:eastAsia="宋体" w:hAnsi="宋体" w:cs="宋体"/>
          <w:sz w:val="24"/>
          <w:szCs w:val="24"/>
          <w:lang w:bidi="bo-CN"/>
        </w:rPr>
        <w:t>）</w:t>
      </w:r>
    </w:p>
    <w:p w14:paraId="6E76D15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F4B18B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切换不稳定源</w:t>
      </w:r>
    </w:p>
    <w:p w14:paraId="5EFFA08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unstable-repo</w:t>
      </w:r>
    </w:p>
    <w:p w14:paraId="0FBD836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465E62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r w:rsidRPr="00024145">
        <w:rPr>
          <w:rFonts w:ascii="Courier New" w:eastAsia="Times New Roman" w:hAnsi="Courier New" w:cs="Courier New"/>
          <w:color w:val="D4D0AB"/>
          <w:sz w:val="27"/>
          <w:szCs w:val="27"/>
          <w:lang w:bidi="bo-CN"/>
        </w:rPr>
        <w:t xml:space="preserve"> msf</w:t>
      </w:r>
    </w:p>
    <w:p w14:paraId="043B05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metasploit</w:t>
      </w:r>
    </w:p>
    <w:p w14:paraId="6748A3A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出现如下字样表明安装就成功了</w:t>
      </w:r>
      <w:r w:rsidRPr="00024145">
        <w:rPr>
          <w:rFonts w:ascii="Times New Roman" w:eastAsia="Times New Roman" w:hAnsi="Times New Roman" w:cs="Times New Roman"/>
          <w:sz w:val="24"/>
          <w:szCs w:val="24"/>
          <w:lang w:bidi="bo-CN"/>
        </w:rPr>
        <w:t>:</w:t>
      </w:r>
    </w:p>
    <w:p w14:paraId="68BB680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7893BCD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Success.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You can now start the database server using:</w:t>
      </w:r>
    </w:p>
    <w:p w14:paraId="56C1A46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DCD0B1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pg_ctl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-D /data/data/com.termux/files/usr/var/lib/postgresql -l logfile start</w:t>
      </w:r>
    </w:p>
    <w:p w14:paraId="1E302F8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w:t>
      </w:r>
    </w:p>
    <w:p w14:paraId="399B24C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2020-04-21</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12:54:36.233 CST [8294] LOG:  listening on IPv4 address "127.0.0.1", port 5432</w:t>
      </w:r>
    </w:p>
    <w:p w14:paraId="0FDED9F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w:t>
      </w:r>
    </w:p>
    <w:p w14:paraId="735D5D6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Metasploit Framework installation finished.</w:t>
      </w:r>
    </w:p>
    <w:p w14:paraId="5FD535D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W</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APT had planned for dpkg to do more than it reported back (0 vs 4).</w:t>
      </w:r>
    </w:p>
    <w:p w14:paraId="117FA2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Affected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packages: metasploit:aarch64</w:t>
      </w:r>
    </w:p>
    <w:p w14:paraId="6884D68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w:t>
      </w:r>
      <w:r w:rsidRPr="00024145">
        <w:rPr>
          <w:rFonts w:ascii="Times New Roman" w:eastAsia="Times New Roman" w:hAnsi="Times New Roman" w:cs="Times New Roman"/>
          <w:sz w:val="24"/>
          <w:szCs w:val="24"/>
          <w:lang w:bidi="bo-CN"/>
        </w:rPr>
        <w:t xml:space="preserve"> postgresql </w:t>
      </w:r>
      <w:r w:rsidRPr="00024145">
        <w:rPr>
          <w:rFonts w:ascii="宋体" w:eastAsia="宋体" w:hAnsi="宋体" w:cs="宋体" w:hint="eastAsia"/>
          <w:sz w:val="24"/>
          <w:szCs w:val="24"/>
          <w:lang w:bidi="bo-CN"/>
        </w:rPr>
        <w:t>已经成功运行在</w:t>
      </w:r>
      <w:r w:rsidRPr="00024145">
        <w:rPr>
          <w:rFonts w:ascii="Times New Roman" w:eastAsia="Times New Roman" w:hAnsi="Times New Roman" w:cs="Times New Roman"/>
          <w:sz w:val="24"/>
          <w:szCs w:val="24"/>
          <w:lang w:bidi="bo-CN"/>
        </w:rPr>
        <w:t xml:space="preserve"> 127.0.0.1:5432 </w:t>
      </w:r>
      <w:r w:rsidRPr="00024145">
        <w:rPr>
          <w:rFonts w:ascii="宋体" w:eastAsia="宋体" w:hAnsi="宋体" w:cs="宋体" w:hint="eastAsia"/>
          <w:sz w:val="24"/>
          <w:szCs w:val="24"/>
          <w:lang w:bidi="bo-CN"/>
        </w:rPr>
        <w:t>端口了，</w:t>
      </w:r>
      <w:r w:rsidRPr="00024145">
        <w:rPr>
          <w:rFonts w:eastAsia="Times New Roman" w:cs="Consolas"/>
          <w:color w:val="E96900"/>
          <w:sz w:val="20"/>
          <w:szCs w:val="20"/>
          <w:shd w:val="clear" w:color="auto" w:fill="F8F8F8"/>
          <w:lang w:bidi="bo-CN"/>
        </w:rPr>
        <w:t>metasploit:aarch64</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安装成功</w:t>
      </w:r>
      <w:r w:rsidRPr="00024145">
        <w:rPr>
          <w:rFonts w:ascii="宋体" w:eastAsia="宋体" w:hAnsi="宋体" w:cs="宋体"/>
          <w:sz w:val="24"/>
          <w:szCs w:val="24"/>
          <w:lang w:bidi="bo-CN"/>
        </w:rPr>
        <w:t>。</w:t>
      </w:r>
    </w:p>
    <w:p w14:paraId="4B25CAF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Times New Roman" w:eastAsia="Times New Roman" w:hAnsi="Times New Roman" w:cs="Times New Roman"/>
          <w:b/>
          <w:bCs/>
          <w:sz w:val="27"/>
          <w:szCs w:val="27"/>
          <w:lang w:bidi="bo-CN"/>
        </w:rPr>
        <w:t>Android 5.x - 6.x</w:t>
      </w:r>
    </w:p>
    <w:p w14:paraId="03E9014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因为老的安卓版本不支持</w:t>
      </w:r>
      <w:r w:rsidRPr="00024145">
        <w:rPr>
          <w:rFonts w:ascii="Times New Roman" w:eastAsia="Times New Roman" w:hAnsi="Times New Roman" w:cs="Times New Roman"/>
          <w:sz w:val="24"/>
          <w:szCs w:val="24"/>
          <w:lang w:bidi="bo-CN"/>
        </w:rPr>
        <w:t xml:space="preserve"> unstable-repo</w:t>
      </w:r>
      <w:r w:rsidRPr="00024145">
        <w:rPr>
          <w:rFonts w:ascii="宋体" w:eastAsia="宋体" w:hAnsi="宋体" w:cs="宋体" w:hint="eastAsia"/>
          <w:sz w:val="24"/>
          <w:szCs w:val="24"/>
          <w:lang w:bidi="bo-CN"/>
        </w:rPr>
        <w:t>，所以只能执行如下命令手动安装了</w:t>
      </w:r>
      <w:r w:rsidRPr="00024145">
        <w:rPr>
          <w:rFonts w:ascii="Times New Roman" w:eastAsia="Times New Roman" w:hAnsi="Times New Roman" w:cs="Times New Roman"/>
          <w:sz w:val="24"/>
          <w:szCs w:val="24"/>
          <w:lang w:bidi="bo-CN"/>
        </w:rPr>
        <w:t>:</w:t>
      </w:r>
    </w:p>
    <w:p w14:paraId="1CE2276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B0E7FD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curl -LO https://github.com/termux/termux-packages/files/3995119/metasploit_5.0.65-1_all.deb.gz</w:t>
      </w:r>
    </w:p>
    <w:p w14:paraId="664C659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gunzip metasploit_5.0.65-1_all.deb.gz</w:t>
      </w:r>
    </w:p>
    <w:p w14:paraId="1BE2ABC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dpkg -i metasploit_5.0.65-1_all.deb</w:t>
      </w:r>
    </w:p>
    <w:p w14:paraId="61E3A05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apt -f </w:t>
      </w:r>
      <w:r w:rsidRPr="00024145">
        <w:rPr>
          <w:rFonts w:ascii="Courier New" w:eastAsia="Times New Roman" w:hAnsi="Courier New" w:cs="Courier New"/>
          <w:color w:val="FFD700"/>
          <w:sz w:val="27"/>
          <w:szCs w:val="27"/>
          <w:lang w:bidi="bo-CN"/>
        </w:rPr>
        <w:t>install</w:t>
      </w:r>
    </w:p>
    <w:p w14:paraId="748A2CC6"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安装过程耐</w:t>
      </w:r>
      <w:r w:rsidRPr="00024145">
        <w:rPr>
          <w:rFonts w:ascii="宋体" w:eastAsia="宋体" w:hAnsi="宋体" w:cs="宋体"/>
          <w:b/>
          <w:bCs/>
          <w:sz w:val="27"/>
          <w:szCs w:val="27"/>
          <w:lang w:bidi="bo-CN"/>
        </w:rPr>
        <w:t>心</w:t>
      </w:r>
    </w:p>
    <w:p w14:paraId="73E4909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安装的过程可能会安装其他</w:t>
      </w:r>
      <w:r w:rsidRPr="00024145">
        <w:rPr>
          <w:rFonts w:ascii="Times New Roman" w:eastAsia="Times New Roman" w:hAnsi="Times New Roman" w:cs="Times New Roman"/>
          <w:sz w:val="24"/>
          <w:szCs w:val="24"/>
          <w:lang w:bidi="bo-CN"/>
        </w:rPr>
        <w:t xml:space="preserve"> Ruby gem</w:t>
      </w:r>
      <w:r w:rsidRPr="00024145">
        <w:rPr>
          <w:rFonts w:ascii="宋体" w:eastAsia="宋体" w:hAnsi="宋体" w:cs="宋体" w:hint="eastAsia"/>
          <w:sz w:val="24"/>
          <w:szCs w:val="24"/>
          <w:lang w:bidi="bo-CN"/>
        </w:rPr>
        <w:t>，因此能需要很长时间。在安装完成之前，请勿关闭</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会话，否则可能会出一些玄学问题导致安装失败，总之耐心等待即可</w:t>
      </w:r>
      <w:r w:rsidRPr="00024145">
        <w:rPr>
          <w:rFonts w:ascii="宋体" w:eastAsia="宋体" w:hAnsi="宋体" w:cs="宋体"/>
          <w:sz w:val="24"/>
          <w:szCs w:val="24"/>
          <w:lang w:bidi="bo-CN"/>
        </w:rPr>
        <w:t>。</w:t>
      </w:r>
    </w:p>
    <w:p w14:paraId="228C5AB5"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国光强烈建议搭建挂代理安装，这样效率和成功率会高很多，大家看到这个版块说明也是安全从业者了，所以代理对于你来说应该很简单了吧</w:t>
      </w:r>
      <w:r w:rsidRPr="00024145">
        <w:rPr>
          <w:rFonts w:ascii="宋体" w:eastAsia="宋体" w:hAnsi="宋体" w:cs="宋体"/>
          <w:color w:val="666666"/>
          <w:sz w:val="24"/>
          <w:szCs w:val="24"/>
          <w:lang w:bidi="bo-CN"/>
        </w:rPr>
        <w:t>。</w:t>
      </w:r>
    </w:p>
    <w:p w14:paraId="7D80A7D8" w14:textId="54F0FA4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4C789B4" wp14:editId="22593FCA">
            <wp:extent cx="6645910" cy="2745740"/>
            <wp:effectExtent l="0" t="0" r="2540" b="0"/>
            <wp:docPr id="41" name="Picture 41" descr="https://image.3001.net/images/20200421/1587445303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age.3001.net/images/20200421/1587445303428.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5910" cy="2745740"/>
                    </a:xfrm>
                    <a:prstGeom prst="rect">
                      <a:avLst/>
                    </a:prstGeom>
                    <a:noFill/>
                    <a:ln>
                      <a:noFill/>
                    </a:ln>
                  </pic:spPr>
                </pic:pic>
              </a:graphicData>
            </a:graphic>
          </wp:inline>
        </w:drawing>
      </w:r>
    </w:p>
    <w:p w14:paraId="4BB3FE5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安装</w:t>
      </w:r>
      <w:r w:rsidRPr="00024145">
        <w:rPr>
          <w:rFonts w:ascii="Times New Roman" w:eastAsia="Times New Roman" w:hAnsi="Times New Roman" w:cs="Times New Roman"/>
          <w:sz w:val="24"/>
          <w:szCs w:val="24"/>
          <w:lang w:bidi="bo-CN"/>
        </w:rPr>
        <w:t xml:space="preserve"> MSF</w:t>
      </w:r>
      <w:r w:rsidRPr="00024145">
        <w:rPr>
          <w:rFonts w:ascii="宋体" w:eastAsia="宋体" w:hAnsi="宋体" w:cs="宋体" w:hint="eastAsia"/>
          <w:sz w:val="24"/>
          <w:szCs w:val="24"/>
          <w:lang w:bidi="bo-CN"/>
        </w:rPr>
        <w:t>的时候会自动配置好</w:t>
      </w:r>
      <w:r w:rsidRPr="00024145">
        <w:rPr>
          <w:rFonts w:ascii="Times New Roman" w:eastAsia="Times New Roman" w:hAnsi="Times New Roman" w:cs="Times New Roman"/>
          <w:sz w:val="24"/>
          <w:szCs w:val="24"/>
          <w:lang w:bidi="bo-CN"/>
        </w:rPr>
        <w:t xml:space="preserve"> postgresql </w:t>
      </w:r>
      <w:r w:rsidRPr="00024145">
        <w:rPr>
          <w:rFonts w:ascii="宋体" w:eastAsia="宋体" w:hAnsi="宋体" w:cs="宋体" w:hint="eastAsia"/>
          <w:sz w:val="24"/>
          <w:szCs w:val="24"/>
          <w:lang w:bidi="bo-CN"/>
        </w:rPr>
        <w:t>并且更新</w:t>
      </w:r>
      <w:r w:rsidRPr="00024145">
        <w:rPr>
          <w:rFonts w:ascii="Times New Roman" w:eastAsia="Times New Roman" w:hAnsi="Times New Roman" w:cs="Times New Roman"/>
          <w:sz w:val="24"/>
          <w:szCs w:val="24"/>
          <w:lang w:bidi="bo-CN"/>
        </w:rPr>
        <w:t xml:space="preserve"> ruby </w:t>
      </w:r>
      <w:r w:rsidRPr="00024145">
        <w:rPr>
          <w:rFonts w:ascii="宋体" w:eastAsia="宋体" w:hAnsi="宋体" w:cs="宋体" w:hint="eastAsia"/>
          <w:sz w:val="24"/>
          <w:szCs w:val="24"/>
          <w:lang w:bidi="bo-CN"/>
        </w:rPr>
        <w:t>版本，</w:t>
      </w:r>
      <w:r w:rsidRPr="00024145">
        <w:rPr>
          <w:rFonts w:ascii="Times New Roman" w:eastAsia="Times New Roman" w:hAnsi="Times New Roman" w:cs="Times New Roman"/>
          <w:sz w:val="24"/>
          <w:szCs w:val="24"/>
          <w:lang w:bidi="bo-CN"/>
        </w:rPr>
        <w:t xml:space="preserve">MSF </w:t>
      </w:r>
      <w:r w:rsidRPr="00024145">
        <w:rPr>
          <w:rFonts w:ascii="宋体" w:eastAsia="宋体" w:hAnsi="宋体" w:cs="宋体" w:hint="eastAsia"/>
          <w:sz w:val="24"/>
          <w:szCs w:val="24"/>
          <w:lang w:bidi="bo-CN"/>
        </w:rPr>
        <w:t>控制台里面输入</w:t>
      </w:r>
      <w:r w:rsidRPr="00024145">
        <w:rPr>
          <w:rFonts w:eastAsia="Times New Roman" w:cs="Consolas"/>
          <w:color w:val="E96900"/>
          <w:sz w:val="20"/>
          <w:szCs w:val="20"/>
          <w:shd w:val="clear" w:color="auto" w:fill="F8F8F8"/>
          <w:lang w:bidi="bo-CN"/>
        </w:rPr>
        <w:t>db_status</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可以查看数据库连接情况。最新的</w:t>
      </w:r>
      <w:r w:rsidRPr="00024145">
        <w:rPr>
          <w:rFonts w:ascii="Times New Roman" w:eastAsia="Times New Roman" w:hAnsi="Times New Roman" w:cs="Times New Roman"/>
          <w:sz w:val="24"/>
          <w:szCs w:val="24"/>
          <w:lang w:bidi="bo-CN"/>
        </w:rPr>
        <w:t xml:space="preserve"> MSF5 </w:t>
      </w:r>
      <w:r w:rsidRPr="00024145">
        <w:rPr>
          <w:rFonts w:ascii="宋体" w:eastAsia="宋体" w:hAnsi="宋体" w:cs="宋体" w:hint="eastAsia"/>
          <w:sz w:val="24"/>
          <w:szCs w:val="24"/>
          <w:lang w:bidi="bo-CN"/>
        </w:rPr>
        <w:t>版本已经有</w:t>
      </w:r>
      <w:r w:rsidRPr="00024145">
        <w:rPr>
          <w:rFonts w:ascii="Times New Roman" w:eastAsia="Times New Roman" w:hAnsi="Times New Roman" w:cs="Times New Roman"/>
          <w:sz w:val="24"/>
          <w:szCs w:val="24"/>
          <w:lang w:bidi="bo-CN"/>
        </w:rPr>
        <w:t xml:space="preserve"> cve-2019-0708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exploit </w:t>
      </w:r>
      <w:r w:rsidRPr="00024145">
        <w:rPr>
          <w:rFonts w:ascii="宋体" w:eastAsia="宋体" w:hAnsi="宋体" w:cs="宋体" w:hint="eastAsia"/>
          <w:sz w:val="24"/>
          <w:szCs w:val="24"/>
          <w:lang w:bidi="bo-CN"/>
        </w:rPr>
        <w:t>了</w:t>
      </w:r>
      <w:r w:rsidRPr="00024145">
        <w:rPr>
          <w:rFonts w:ascii="宋体" w:eastAsia="宋体" w:hAnsi="宋体" w:cs="宋体"/>
          <w:sz w:val="24"/>
          <w:szCs w:val="24"/>
          <w:lang w:bidi="bo-CN"/>
        </w:rPr>
        <w:t>。</w:t>
      </w:r>
    </w:p>
    <w:p w14:paraId="5331D0AF"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Netcat</w:t>
      </w:r>
    </w:p>
    <w:p w14:paraId="391FAB6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nc </w:t>
      </w:r>
      <w:r w:rsidRPr="00024145">
        <w:rPr>
          <w:rFonts w:ascii="宋体" w:eastAsia="宋体" w:hAnsi="宋体" w:cs="宋体" w:hint="eastAsia"/>
          <w:sz w:val="24"/>
          <w:szCs w:val="24"/>
          <w:lang w:bidi="bo-CN"/>
        </w:rPr>
        <w:t>被誉为网络安全界的瑞士军刀，一个简单而有用的工具，</w:t>
      </w:r>
      <w:r w:rsidRPr="00024145">
        <w:rPr>
          <w:rFonts w:ascii="Times New Roman" w:eastAsia="Times New Roman" w:hAnsi="Times New Roman" w:cs="Times New Roman"/>
          <w:sz w:val="24"/>
          <w:szCs w:val="24"/>
          <w:lang w:bidi="bo-CN"/>
        </w:rPr>
        <w:t xml:space="preserve">netcat </w:t>
      </w:r>
      <w:r w:rsidRPr="00024145">
        <w:rPr>
          <w:rFonts w:ascii="宋体" w:eastAsia="宋体" w:hAnsi="宋体" w:cs="宋体" w:hint="eastAsia"/>
          <w:sz w:val="24"/>
          <w:szCs w:val="24"/>
          <w:lang w:bidi="bo-CN"/>
        </w:rPr>
        <w:t>是比较新的现代版本，并且作者是着名的</w:t>
      </w:r>
      <w:r w:rsidRPr="00024145">
        <w:rPr>
          <w:rFonts w:ascii="Times New Roman" w:eastAsia="Times New Roman" w:hAnsi="Times New Roman" w:cs="Times New Roman"/>
          <w:sz w:val="24"/>
          <w:szCs w:val="24"/>
          <w:lang w:bidi="bo-CN"/>
        </w:rPr>
        <w:t>Nmap</w:t>
      </w:r>
      <w:r w:rsidRPr="00024145">
        <w:rPr>
          <w:rFonts w:ascii="宋体" w:eastAsia="宋体" w:hAnsi="宋体" w:cs="宋体" w:hint="eastAsia"/>
          <w:sz w:val="24"/>
          <w:szCs w:val="24"/>
          <w:lang w:bidi="bo-CN"/>
        </w:rPr>
        <w:t>程序的作者。</w:t>
      </w:r>
      <w:r w:rsidRPr="00024145">
        <w:rPr>
          <w:rFonts w:ascii="Times New Roman" w:eastAsia="Times New Roman" w:hAnsi="Times New Roman" w:cs="Times New Roman"/>
          <w:sz w:val="24"/>
          <w:szCs w:val="24"/>
          <w:lang w:bidi="bo-CN"/>
        </w:rPr>
        <w:t xml:space="preserve">nc </w:t>
      </w:r>
      <w:r w:rsidRPr="00024145">
        <w:rPr>
          <w:rFonts w:ascii="宋体" w:eastAsia="宋体" w:hAnsi="宋体" w:cs="宋体" w:hint="eastAsia"/>
          <w:sz w:val="24"/>
          <w:szCs w:val="24"/>
          <w:lang w:bidi="bo-CN"/>
        </w:rPr>
        <w:t>命令的详细教程可以参考我的这篇文章</w:t>
      </w:r>
      <w:r w:rsidRPr="00024145">
        <w:rPr>
          <w:rFonts w:ascii="Times New Roman" w:eastAsia="Times New Roman" w:hAnsi="Times New Roman" w:cs="Times New Roman"/>
          <w:sz w:val="24"/>
          <w:szCs w:val="24"/>
          <w:lang w:bidi="bo-CN"/>
        </w:rPr>
        <w:t>: </w:t>
      </w:r>
      <w:hyperlink r:id="rId145" w:tgtFrame="_blank" w:history="1">
        <w:r w:rsidRPr="00024145">
          <w:rPr>
            <w:rFonts w:ascii="Times New Roman" w:eastAsia="Times New Roman" w:hAnsi="Times New Roman" w:cs="Times New Roman"/>
            <w:color w:val="66A6FF"/>
            <w:sz w:val="24"/>
            <w:szCs w:val="24"/>
            <w:u w:val="single"/>
            <w:lang w:bidi="bo-CN"/>
          </w:rPr>
          <w:t>nc</w:t>
        </w:r>
        <w:r w:rsidRPr="00024145">
          <w:rPr>
            <w:rFonts w:ascii="宋体" w:eastAsia="宋体" w:hAnsi="宋体" w:cs="宋体" w:hint="eastAsia"/>
            <w:color w:val="66A6FF"/>
            <w:sz w:val="24"/>
            <w:szCs w:val="24"/>
            <w:u w:val="single"/>
            <w:lang w:bidi="bo-CN"/>
          </w:rPr>
          <w:t>命令教程</w:t>
        </w:r>
      </w:hyperlink>
    </w:p>
    <w:p w14:paraId="0F007D5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目前</w:t>
      </w:r>
      <w:r w:rsidRPr="00024145">
        <w:rPr>
          <w:rFonts w:ascii="Times New Roman" w:eastAsia="Times New Roman" w:hAnsi="Times New Roman" w:cs="Times New Roman"/>
          <w:sz w:val="24"/>
          <w:szCs w:val="24"/>
          <w:lang w:bidi="bo-CN"/>
        </w:rPr>
        <w:t>ncat</w:t>
      </w:r>
      <w:r w:rsidRPr="00024145">
        <w:rPr>
          <w:rFonts w:ascii="宋体" w:eastAsia="宋体" w:hAnsi="宋体" w:cs="宋体" w:hint="eastAsia"/>
          <w:sz w:val="24"/>
          <w:szCs w:val="24"/>
          <w:lang w:bidi="bo-CN"/>
        </w:rPr>
        <w:t>已经集成到了</w:t>
      </w:r>
      <w:r w:rsidRPr="00024145">
        <w:rPr>
          <w:rFonts w:ascii="Times New Roman" w:eastAsia="Times New Roman" w:hAnsi="Times New Roman" w:cs="Times New Roman"/>
          <w:sz w:val="24"/>
          <w:szCs w:val="24"/>
          <w:lang w:bidi="bo-CN"/>
        </w:rPr>
        <w:t xml:space="preserve"> nmap </w:t>
      </w:r>
      <w:r w:rsidRPr="00024145">
        <w:rPr>
          <w:rFonts w:ascii="宋体" w:eastAsia="宋体" w:hAnsi="宋体" w:cs="宋体" w:hint="eastAsia"/>
          <w:sz w:val="24"/>
          <w:szCs w:val="24"/>
          <w:lang w:bidi="bo-CN"/>
        </w:rPr>
        <w:t>里面，安装完</w:t>
      </w:r>
      <w:r w:rsidRPr="00024145">
        <w:rPr>
          <w:rFonts w:ascii="Times New Roman" w:eastAsia="Times New Roman" w:hAnsi="Times New Roman" w:cs="Times New Roman"/>
          <w:sz w:val="24"/>
          <w:szCs w:val="24"/>
          <w:lang w:bidi="bo-CN"/>
        </w:rPr>
        <w:t>nmap</w:t>
      </w:r>
      <w:r w:rsidRPr="00024145">
        <w:rPr>
          <w:rFonts w:ascii="宋体" w:eastAsia="宋体" w:hAnsi="宋体" w:cs="宋体" w:hint="eastAsia"/>
          <w:sz w:val="24"/>
          <w:szCs w:val="24"/>
          <w:lang w:bidi="bo-CN"/>
        </w:rPr>
        <w:t>后就可以使用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ncat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命令了，如果你不想安装</w:t>
      </w:r>
      <w:r w:rsidRPr="00024145">
        <w:rPr>
          <w:rFonts w:ascii="Times New Roman" w:eastAsia="Times New Roman" w:hAnsi="Times New Roman" w:cs="Times New Roman"/>
          <w:sz w:val="24"/>
          <w:szCs w:val="24"/>
          <w:lang w:bidi="bo-CN"/>
        </w:rPr>
        <w:t xml:space="preserve"> nmap </w:t>
      </w:r>
      <w:r w:rsidRPr="00024145">
        <w:rPr>
          <w:rFonts w:ascii="宋体" w:eastAsia="宋体" w:hAnsi="宋体" w:cs="宋体" w:hint="eastAsia"/>
          <w:sz w:val="24"/>
          <w:szCs w:val="24"/>
          <w:lang w:bidi="bo-CN"/>
        </w:rPr>
        <w:t>也可以单独安装</w:t>
      </w:r>
      <w:r w:rsidRPr="00024145">
        <w:rPr>
          <w:rFonts w:ascii="Times New Roman" w:eastAsia="Times New Roman" w:hAnsi="Times New Roman" w:cs="Times New Roman"/>
          <w:sz w:val="24"/>
          <w:szCs w:val="24"/>
          <w:lang w:bidi="bo-CN"/>
        </w:rPr>
        <w:t xml:space="preserve"> ncat </w:t>
      </w:r>
      <w:r w:rsidRPr="00024145">
        <w:rPr>
          <w:rFonts w:ascii="宋体" w:eastAsia="宋体" w:hAnsi="宋体" w:cs="宋体" w:hint="eastAsia"/>
          <w:sz w:val="24"/>
          <w:szCs w:val="24"/>
          <w:lang w:bidi="bo-CN"/>
        </w:rPr>
        <w:t>命令</w:t>
      </w:r>
      <w:r w:rsidRPr="00024145">
        <w:rPr>
          <w:rFonts w:ascii="Times New Roman" w:eastAsia="Times New Roman" w:hAnsi="Times New Roman" w:cs="Times New Roman"/>
          <w:sz w:val="24"/>
          <w:szCs w:val="24"/>
          <w:lang w:bidi="bo-CN"/>
        </w:rPr>
        <w:t>:</w:t>
      </w:r>
    </w:p>
    <w:p w14:paraId="20D55F6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4B9C2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安装</w:t>
      </w:r>
    </w:p>
    <w:p w14:paraId="556262B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netcat</w:t>
      </w:r>
    </w:p>
    <w:p w14:paraId="3A720D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46E6E2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B8391D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版本信息</w:t>
      </w:r>
    </w:p>
    <w:p w14:paraId="6180067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netcat --version</w:t>
      </w:r>
    </w:p>
    <w:p w14:paraId="0784864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Ncat: Version 7.80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https://nmap.org/ncat </w:t>
      </w:r>
      <w:r w:rsidRPr="00024145">
        <w:rPr>
          <w:rFonts w:ascii="Courier New" w:eastAsia="Times New Roman" w:hAnsi="Courier New" w:cs="Courier New"/>
          <w:color w:val="FEFEFE"/>
          <w:sz w:val="27"/>
          <w:szCs w:val="27"/>
          <w:lang w:bidi="bo-CN"/>
        </w:rPr>
        <w:t>)</w:t>
      </w:r>
    </w:p>
    <w:p w14:paraId="022122F9"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Nmap</w:t>
      </w:r>
    </w:p>
    <w:p w14:paraId="4C476C9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端口扫描必备工具，在最近的国产电视剧《亲爱的，热爱的》也出现过令人叹为观止的操作：</w:t>
      </w:r>
      <w:r w:rsidRPr="00024145">
        <w:rPr>
          <w:rFonts w:eastAsia="Times New Roman" w:cs="Consolas"/>
          <w:color w:val="E96900"/>
          <w:sz w:val="20"/>
          <w:szCs w:val="20"/>
          <w:shd w:val="clear" w:color="auto" w:fill="F8F8F8"/>
          <w:lang w:bidi="bo-CN"/>
        </w:rPr>
        <w:t>nmap -sT -A localhost</w:t>
      </w:r>
      <w:r w:rsidRPr="00024145">
        <w:rPr>
          <w:rFonts w:ascii="Times New Roman" w:eastAsia="Times New Roman" w:hAnsi="Times New Roman" w:cs="Times New Roman"/>
          <w:sz w:val="24"/>
          <w:szCs w:val="24"/>
          <w:lang w:bidi="bo-CN"/>
        </w:rPr>
        <w:t>!!!</w:t>
      </w:r>
    </w:p>
    <w:p w14:paraId="6B1ED22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Nmap</w:t>
      </w:r>
    </w:p>
    <w:p w14:paraId="1870EA1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Termux</w:t>
      </w:r>
      <w:r w:rsidRPr="00024145">
        <w:rPr>
          <w:rFonts w:ascii="宋体" w:eastAsia="宋体" w:hAnsi="宋体" w:cs="宋体" w:hint="eastAsia"/>
          <w:sz w:val="24"/>
          <w:szCs w:val="24"/>
          <w:lang w:bidi="bo-CN"/>
        </w:rPr>
        <w:t>源里面封装打包了</w:t>
      </w:r>
      <w:r w:rsidRPr="00024145">
        <w:rPr>
          <w:rFonts w:ascii="Times New Roman" w:eastAsia="Times New Roman" w:hAnsi="Times New Roman" w:cs="Times New Roman"/>
          <w:sz w:val="24"/>
          <w:szCs w:val="24"/>
          <w:lang w:bidi="bo-CN"/>
        </w:rPr>
        <w:t>Nmap</w:t>
      </w:r>
      <w:r w:rsidRPr="00024145">
        <w:rPr>
          <w:rFonts w:ascii="宋体" w:eastAsia="宋体" w:hAnsi="宋体" w:cs="宋体" w:hint="eastAsia"/>
          <w:sz w:val="24"/>
          <w:szCs w:val="24"/>
          <w:lang w:bidi="bo-CN"/>
        </w:rPr>
        <w:t>，所以安装起来就比较简单</w:t>
      </w:r>
      <w:r w:rsidRPr="00024145">
        <w:rPr>
          <w:rFonts w:ascii="宋体" w:eastAsia="宋体" w:hAnsi="宋体" w:cs="宋体"/>
          <w:sz w:val="24"/>
          <w:szCs w:val="24"/>
          <w:lang w:bidi="bo-CN"/>
        </w:rPr>
        <w:t>：</w:t>
      </w:r>
    </w:p>
    <w:p w14:paraId="3ED1A94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C59089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nmap</w:t>
      </w:r>
    </w:p>
    <w:p w14:paraId="4EAAD72D" w14:textId="59276F6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5FA831A" wp14:editId="7035C084">
            <wp:extent cx="6645910" cy="3761740"/>
            <wp:effectExtent l="0" t="0" r="2540" b="0"/>
            <wp:docPr id="40" name="Picture 40" descr="https://image.3001.net/images/20180502/15252522986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age.3001.net/images/20180502/1525252298696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3761740"/>
                    </a:xfrm>
                    <a:prstGeom prst="rect">
                      <a:avLst/>
                    </a:prstGeom>
                    <a:noFill/>
                    <a:ln>
                      <a:noFill/>
                    </a:ln>
                  </pic:spPr>
                </pic:pic>
              </a:graphicData>
            </a:graphic>
          </wp:inline>
        </w:drawing>
      </w:r>
    </w:p>
    <w:p w14:paraId="0B0DC92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Hashcat</w:t>
      </w:r>
    </w:p>
    <w:p w14:paraId="2AEA443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Hashcat </w:t>
      </w:r>
      <w:r w:rsidRPr="00024145">
        <w:rPr>
          <w:rFonts w:ascii="宋体" w:eastAsia="宋体" w:hAnsi="宋体" w:cs="宋体" w:hint="eastAsia"/>
          <w:sz w:val="24"/>
          <w:szCs w:val="24"/>
          <w:lang w:bidi="bo-CN"/>
        </w:rPr>
        <w:t>是世界上最快的密码破解程序，是一个支持多平台、多算法的开源的分布式工具</w:t>
      </w:r>
      <w:r w:rsidRPr="00024145">
        <w:rPr>
          <w:rFonts w:ascii="宋体" w:eastAsia="宋体" w:hAnsi="宋体" w:cs="宋体"/>
          <w:sz w:val="24"/>
          <w:szCs w:val="24"/>
          <w:lang w:bidi="bo-CN"/>
        </w:rPr>
        <w:t>。</w:t>
      </w:r>
    </w:p>
    <w:p w14:paraId="7847DF8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官方</w:t>
      </w:r>
      <w:r w:rsidRPr="00024145">
        <w:rPr>
          <w:rFonts w:ascii="Times New Roman" w:eastAsia="Times New Roman" w:hAnsi="Times New Roman" w:cs="Times New Roman"/>
          <w:sz w:val="24"/>
          <w:szCs w:val="24"/>
          <w:lang w:bidi="bo-CN"/>
        </w:rPr>
        <w:t>:</w:t>
      </w:r>
      <w:hyperlink r:id="rId147" w:tgtFrame="_blank" w:history="1">
        <w:r w:rsidRPr="00024145">
          <w:rPr>
            <w:rFonts w:ascii="Times New Roman" w:eastAsia="Times New Roman" w:hAnsi="Times New Roman" w:cs="Times New Roman"/>
            <w:color w:val="66A6FF"/>
            <w:sz w:val="24"/>
            <w:szCs w:val="24"/>
            <w:u w:val="single"/>
            <w:lang w:bidi="bo-CN"/>
          </w:rPr>
          <w:t>https://hashcat.net/hashcat/</w:t>
        </w:r>
      </w:hyperlink>
    </w:p>
    <w:p w14:paraId="785706F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Github:</w:t>
      </w:r>
      <w:hyperlink r:id="rId148" w:tgtFrame="_blank" w:history="1">
        <w:r w:rsidRPr="00024145">
          <w:rPr>
            <w:rFonts w:ascii="Times New Roman" w:eastAsia="Times New Roman" w:hAnsi="Times New Roman" w:cs="Times New Roman"/>
            <w:color w:val="66A6FF"/>
            <w:sz w:val="24"/>
            <w:szCs w:val="24"/>
            <w:u w:val="single"/>
            <w:lang w:bidi="bo-CN"/>
          </w:rPr>
          <w:t>https://github.com/hashcat/hashcat</w:t>
        </w:r>
      </w:hyperlink>
    </w:p>
    <w:p w14:paraId="3DB2681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在我的另一篇文章里面有更详细的教程来介绍这款工具：</w:t>
      </w:r>
      <w:hyperlink r:id="rId149" w:tgtFrame="_blank" w:history="1">
        <w:r w:rsidRPr="00024145">
          <w:rPr>
            <w:rFonts w:ascii="Times New Roman" w:eastAsia="Times New Roman" w:hAnsi="Times New Roman" w:cs="Times New Roman"/>
            <w:color w:val="66A6FF"/>
            <w:sz w:val="24"/>
            <w:szCs w:val="24"/>
            <w:u w:val="single"/>
            <w:lang w:bidi="bo-CN"/>
          </w:rPr>
          <w:t>Hashcat</w:t>
        </w:r>
        <w:r w:rsidRPr="00024145">
          <w:rPr>
            <w:rFonts w:ascii="宋体" w:eastAsia="宋体" w:hAnsi="宋体" w:cs="宋体" w:hint="eastAsia"/>
            <w:color w:val="66A6FF"/>
            <w:sz w:val="24"/>
            <w:szCs w:val="24"/>
            <w:u w:val="single"/>
            <w:lang w:bidi="bo-CN"/>
          </w:rPr>
          <w:t>学习记录</w:t>
        </w:r>
      </w:hyperlink>
    </w:p>
    <w:p w14:paraId="004F8BF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Hashcat</w:t>
      </w:r>
    </w:p>
    <w:p w14:paraId="06B9BEF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unstable </w:t>
      </w:r>
      <w:r w:rsidRPr="00024145">
        <w:rPr>
          <w:rFonts w:ascii="宋体" w:eastAsia="宋体" w:hAnsi="宋体" w:cs="宋体" w:hint="eastAsia"/>
          <w:sz w:val="24"/>
          <w:szCs w:val="24"/>
          <w:lang w:bidi="bo-CN"/>
        </w:rPr>
        <w:t>源里面也封装好了</w:t>
      </w:r>
      <w:r w:rsidRPr="00024145">
        <w:rPr>
          <w:rFonts w:ascii="Times New Roman" w:eastAsia="Times New Roman" w:hAnsi="Times New Roman" w:cs="Times New Roman"/>
          <w:sz w:val="24"/>
          <w:szCs w:val="24"/>
          <w:lang w:bidi="bo-CN"/>
        </w:rPr>
        <w:t xml:space="preserve"> Hastcat</w:t>
      </w:r>
      <w:r w:rsidRPr="00024145">
        <w:rPr>
          <w:rFonts w:ascii="宋体" w:eastAsia="宋体" w:hAnsi="宋体" w:cs="宋体" w:hint="eastAsia"/>
          <w:sz w:val="24"/>
          <w:szCs w:val="24"/>
          <w:lang w:bidi="bo-CN"/>
        </w:rPr>
        <w:t>，所以我们安装依然一条命令即可</w:t>
      </w:r>
      <w:r w:rsidRPr="00024145">
        <w:rPr>
          <w:rFonts w:ascii="宋体" w:eastAsia="宋体" w:hAnsi="宋体" w:cs="宋体"/>
          <w:sz w:val="24"/>
          <w:szCs w:val="24"/>
          <w:lang w:bidi="bo-CN"/>
        </w:rPr>
        <w:t>：</w:t>
      </w:r>
    </w:p>
    <w:p w14:paraId="1EDF54E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8C92E5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hashcat</w:t>
      </w:r>
    </w:p>
    <w:p w14:paraId="5902FFE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如果提示找不到</w:t>
      </w:r>
      <w:r w:rsidRPr="00024145">
        <w:rPr>
          <w:rFonts w:ascii="Times New Roman" w:eastAsia="Times New Roman" w:hAnsi="Times New Roman" w:cs="Times New Roman"/>
          <w:sz w:val="24"/>
          <w:szCs w:val="24"/>
          <w:lang w:bidi="bo-CN"/>
        </w:rPr>
        <w:t xml:space="preserve"> Hashcat </w:t>
      </w:r>
      <w:r w:rsidRPr="00024145">
        <w:rPr>
          <w:rFonts w:ascii="宋体" w:eastAsia="宋体" w:hAnsi="宋体" w:cs="宋体" w:hint="eastAsia"/>
          <w:sz w:val="24"/>
          <w:szCs w:val="24"/>
          <w:lang w:bidi="bo-CN"/>
        </w:rPr>
        <w:t>包的话，那么手动安装切换不稳定源即可</w:t>
      </w:r>
      <w:r w:rsidRPr="00024145">
        <w:rPr>
          <w:rFonts w:ascii="宋体" w:eastAsia="宋体" w:hAnsi="宋体" w:cs="宋体"/>
          <w:sz w:val="24"/>
          <w:szCs w:val="24"/>
          <w:lang w:bidi="bo-CN"/>
        </w:rPr>
        <w:t>：</w:t>
      </w:r>
    </w:p>
    <w:p w14:paraId="631F352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F47E26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切换不稳定源</w:t>
      </w:r>
    </w:p>
    <w:p w14:paraId="43C5683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unstable-repo</w:t>
      </w:r>
    </w:p>
    <w:p w14:paraId="073B641E"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Hydra</w:t>
      </w:r>
    </w:p>
    <w:p w14:paraId="0C7C827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Hydra</w:t>
      </w:r>
      <w:r w:rsidRPr="00024145">
        <w:rPr>
          <w:rFonts w:ascii="宋体" w:eastAsia="宋体" w:hAnsi="宋体" w:cs="宋体" w:hint="eastAsia"/>
          <w:sz w:val="24"/>
          <w:szCs w:val="24"/>
          <w:lang w:bidi="bo-CN"/>
        </w:rPr>
        <w:t>是著名的黑客组织</w:t>
      </w:r>
      <w:r w:rsidRPr="00024145">
        <w:rPr>
          <w:rFonts w:ascii="Times New Roman" w:eastAsia="Times New Roman" w:hAnsi="Times New Roman" w:cs="Times New Roman"/>
          <w:sz w:val="24"/>
          <w:szCs w:val="24"/>
          <w:lang w:bidi="bo-CN"/>
        </w:rPr>
        <w:t>THC</w:t>
      </w:r>
      <w:r w:rsidRPr="00024145">
        <w:rPr>
          <w:rFonts w:ascii="宋体" w:eastAsia="宋体" w:hAnsi="宋体" w:cs="宋体" w:hint="eastAsia"/>
          <w:sz w:val="24"/>
          <w:szCs w:val="24"/>
          <w:lang w:bidi="bo-CN"/>
        </w:rPr>
        <w:t>的一款开源暴力破解工具。爆破</w:t>
      </w:r>
      <w:r w:rsidRPr="00024145">
        <w:rPr>
          <w:rFonts w:ascii="Times New Roman" w:eastAsia="Times New Roman" w:hAnsi="Times New Roman" w:cs="Times New Roman"/>
          <w:sz w:val="24"/>
          <w:szCs w:val="24"/>
          <w:lang w:bidi="bo-CN"/>
        </w:rPr>
        <w:t>SSH</w:t>
      </w:r>
      <w:r w:rsidRPr="00024145">
        <w:rPr>
          <w:rFonts w:ascii="宋体" w:eastAsia="宋体" w:hAnsi="宋体" w:cs="宋体" w:hint="eastAsia"/>
          <w:sz w:val="24"/>
          <w:szCs w:val="24"/>
          <w:lang w:bidi="bo-CN"/>
        </w:rPr>
        <w:t>和</w:t>
      </w:r>
      <w:r w:rsidRPr="00024145">
        <w:rPr>
          <w:rFonts w:ascii="Times New Roman" w:eastAsia="Times New Roman" w:hAnsi="Times New Roman" w:cs="Times New Roman"/>
          <w:sz w:val="24"/>
          <w:szCs w:val="24"/>
          <w:lang w:bidi="bo-CN"/>
        </w:rPr>
        <w:t>MySQL</w:t>
      </w:r>
      <w:r w:rsidRPr="00024145">
        <w:rPr>
          <w:rFonts w:ascii="宋体" w:eastAsia="宋体" w:hAnsi="宋体" w:cs="宋体" w:hint="eastAsia"/>
          <w:sz w:val="24"/>
          <w:szCs w:val="24"/>
          <w:lang w:bidi="bo-CN"/>
        </w:rPr>
        <w:t>这一块效果还是很不错的，但是爆破</w:t>
      </w:r>
      <w:r w:rsidRPr="00024145">
        <w:rPr>
          <w:rFonts w:ascii="Times New Roman" w:eastAsia="Times New Roman" w:hAnsi="Times New Roman" w:cs="Times New Roman"/>
          <w:sz w:val="24"/>
          <w:szCs w:val="24"/>
          <w:lang w:bidi="bo-CN"/>
        </w:rPr>
        <w:t>Winows</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3389 RDP</w:t>
      </w:r>
      <w:r w:rsidRPr="00024145">
        <w:rPr>
          <w:rFonts w:ascii="宋体" w:eastAsia="宋体" w:hAnsi="宋体" w:cs="宋体" w:hint="eastAsia"/>
          <w:sz w:val="24"/>
          <w:szCs w:val="24"/>
          <w:lang w:bidi="bo-CN"/>
        </w:rPr>
        <w:t>的话</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效果就很差了，国光一次线下比赛曾用过</w:t>
      </w:r>
      <w:r w:rsidRPr="00024145">
        <w:rPr>
          <w:rFonts w:ascii="Times New Roman" w:eastAsia="Times New Roman" w:hAnsi="Times New Roman" w:cs="Times New Roman"/>
          <w:sz w:val="24"/>
          <w:szCs w:val="24"/>
          <w:lang w:bidi="bo-CN"/>
        </w:rPr>
        <w:t>Hydra</w:t>
      </w:r>
      <w:r w:rsidRPr="00024145">
        <w:rPr>
          <w:rFonts w:ascii="宋体" w:eastAsia="宋体" w:hAnsi="宋体" w:cs="宋体" w:hint="eastAsia"/>
          <w:sz w:val="24"/>
          <w:szCs w:val="24"/>
          <w:lang w:bidi="bo-CN"/>
        </w:rPr>
        <w:t>去爆破</w:t>
      </w:r>
      <w:r w:rsidRPr="00024145">
        <w:rPr>
          <w:rFonts w:ascii="Times New Roman" w:eastAsia="Times New Roman" w:hAnsi="Times New Roman" w:cs="Times New Roman"/>
          <w:sz w:val="24"/>
          <w:szCs w:val="24"/>
          <w:lang w:bidi="bo-CN"/>
        </w:rPr>
        <w:t>Windows RDP</w:t>
      </w:r>
      <w:r w:rsidRPr="00024145">
        <w:rPr>
          <w:rFonts w:ascii="宋体" w:eastAsia="宋体" w:hAnsi="宋体" w:cs="宋体" w:hint="eastAsia"/>
          <w:sz w:val="24"/>
          <w:szCs w:val="24"/>
          <w:lang w:bidi="bo-CN"/>
        </w:rPr>
        <w:t>知道比赛结束都没有成功爆破出来</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如果大家真的要爆破的话，推荐</w:t>
      </w:r>
      <w:r w:rsidRPr="00024145">
        <w:rPr>
          <w:rFonts w:ascii="Times New Roman" w:eastAsia="Times New Roman" w:hAnsi="Times New Roman" w:cs="Times New Roman"/>
          <w:sz w:val="24"/>
          <w:szCs w:val="24"/>
          <w:lang w:bidi="bo-CN"/>
        </w:rPr>
        <w:t>Windows</w:t>
      </w:r>
      <w:r w:rsidRPr="00024145">
        <w:rPr>
          <w:rFonts w:ascii="宋体" w:eastAsia="宋体" w:hAnsi="宋体" w:cs="宋体" w:hint="eastAsia"/>
          <w:sz w:val="24"/>
          <w:szCs w:val="24"/>
          <w:lang w:bidi="bo-CN"/>
        </w:rPr>
        <w:t>平台的这款爆破工具</w:t>
      </w:r>
      <w:r w:rsidRPr="00024145">
        <w:rPr>
          <w:rFonts w:ascii="Times New Roman" w:eastAsia="Times New Roman" w:hAnsi="Times New Roman" w:cs="Times New Roman"/>
          <w:sz w:val="24"/>
          <w:szCs w:val="24"/>
          <w:lang w:bidi="bo-CN"/>
        </w:rPr>
        <w:t>:</w:t>
      </w:r>
      <w:hyperlink r:id="rId150" w:tgtFrame="_blank" w:history="1">
        <w:r w:rsidRPr="00024145">
          <w:rPr>
            <w:rFonts w:ascii="Times New Roman" w:eastAsia="Times New Roman" w:hAnsi="Times New Roman" w:cs="Times New Roman"/>
            <w:color w:val="66A6FF"/>
            <w:sz w:val="24"/>
            <w:szCs w:val="24"/>
            <w:u w:val="single"/>
            <w:lang w:bidi="bo-CN"/>
          </w:rPr>
          <w:t>https://github.com/shack2/SNETCracker</w:t>
        </w:r>
      </w:hyperlink>
    </w:p>
    <w:p w14:paraId="1FA6694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Hydra</w:t>
      </w:r>
    </w:p>
    <w:p w14:paraId="4E216BE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33690E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hydra</w:t>
      </w:r>
    </w:p>
    <w:p w14:paraId="0F62E3E3" w14:textId="210FAFC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6844594" wp14:editId="7BCA75A2">
            <wp:extent cx="6645910" cy="3726815"/>
            <wp:effectExtent l="0" t="0" r="2540" b="6985"/>
            <wp:docPr id="39" name="Picture 39" descr="成功爆破出了SSH的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成功爆破出了SSH的密码"/>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3726815"/>
                    </a:xfrm>
                    <a:prstGeom prst="rect">
                      <a:avLst/>
                    </a:prstGeom>
                    <a:noFill/>
                    <a:ln>
                      <a:noFill/>
                    </a:ln>
                  </pic:spPr>
                </pic:pic>
              </a:graphicData>
            </a:graphic>
          </wp:inline>
        </w:drawing>
      </w:r>
    </w:p>
    <w:p w14:paraId="5FCD44D1"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成功爆破出了</w:t>
      </w:r>
      <w:r w:rsidRPr="00024145">
        <w:rPr>
          <w:rFonts w:ascii="Times New Roman" w:eastAsia="Times New Roman" w:hAnsi="Times New Roman" w:cs="Times New Roman"/>
          <w:b/>
          <w:bCs/>
          <w:color w:val="525F7F"/>
          <w:sz w:val="24"/>
          <w:szCs w:val="24"/>
          <w:lang w:bidi="bo-CN"/>
        </w:rPr>
        <w:t>SSH</w:t>
      </w:r>
      <w:r w:rsidRPr="00024145">
        <w:rPr>
          <w:rFonts w:ascii="宋体" w:eastAsia="宋体" w:hAnsi="宋体" w:cs="宋体" w:hint="eastAsia"/>
          <w:b/>
          <w:bCs/>
          <w:color w:val="525F7F"/>
          <w:sz w:val="24"/>
          <w:szCs w:val="24"/>
          <w:lang w:bidi="bo-CN"/>
        </w:rPr>
        <w:t>的密</w:t>
      </w:r>
      <w:r w:rsidRPr="00024145">
        <w:rPr>
          <w:rFonts w:ascii="宋体" w:eastAsia="宋体" w:hAnsi="宋体" w:cs="宋体"/>
          <w:b/>
          <w:bCs/>
          <w:color w:val="525F7F"/>
          <w:sz w:val="24"/>
          <w:szCs w:val="24"/>
          <w:lang w:bidi="bo-CN"/>
        </w:rPr>
        <w:t>码</w:t>
      </w:r>
    </w:p>
    <w:p w14:paraId="60D5FF7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SQLmap</w:t>
      </w:r>
    </w:p>
    <w:p w14:paraId="0CB61D2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SQLmap </w:t>
      </w:r>
      <w:r w:rsidRPr="00024145">
        <w:rPr>
          <w:rFonts w:ascii="宋体" w:eastAsia="宋体" w:hAnsi="宋体" w:cs="宋体" w:hint="eastAsia"/>
          <w:sz w:val="24"/>
          <w:szCs w:val="24"/>
          <w:lang w:bidi="bo-CN"/>
        </w:rPr>
        <w:t>是一款用来检测与利用</w:t>
      </w:r>
      <w:r w:rsidRPr="00024145">
        <w:rPr>
          <w:rFonts w:ascii="Times New Roman" w:eastAsia="Times New Roman" w:hAnsi="Times New Roman" w:cs="Times New Roman"/>
          <w:sz w:val="24"/>
          <w:szCs w:val="24"/>
          <w:lang w:bidi="bo-CN"/>
        </w:rPr>
        <w:t>SQL</w:t>
      </w:r>
      <w:r w:rsidRPr="00024145">
        <w:rPr>
          <w:rFonts w:ascii="宋体" w:eastAsia="宋体" w:hAnsi="宋体" w:cs="宋体" w:hint="eastAsia"/>
          <w:sz w:val="24"/>
          <w:szCs w:val="24"/>
          <w:lang w:bidi="bo-CN"/>
        </w:rPr>
        <w:t>注入漏洞的免费开源工具</w:t>
      </w:r>
      <w:r w:rsidRPr="00024145">
        <w:rPr>
          <w:rFonts w:ascii="Times New Roman" w:eastAsia="Times New Roman" w:hAnsi="Times New Roman" w:cs="Times New Roman"/>
          <w:sz w:val="24"/>
          <w:szCs w:val="24"/>
          <w:lang w:bidi="bo-CN"/>
        </w:rPr>
        <w:t> </w:t>
      </w:r>
      <w:hyperlink r:id="rId152" w:tgtFrame="_blank" w:history="1">
        <w:r w:rsidRPr="00024145">
          <w:rPr>
            <w:rFonts w:ascii="宋体" w:eastAsia="宋体" w:hAnsi="宋体" w:cs="宋体" w:hint="eastAsia"/>
            <w:color w:val="66A6FF"/>
            <w:sz w:val="24"/>
            <w:szCs w:val="24"/>
            <w:u w:val="single"/>
            <w:lang w:bidi="bo-CN"/>
          </w:rPr>
          <w:t>官方项目地址</w:t>
        </w:r>
      </w:hyperlink>
      <w:r w:rsidRPr="00024145">
        <w:rPr>
          <w:rFonts w:ascii="宋体" w:eastAsia="宋体" w:hAnsi="宋体" w:cs="宋体" w:hint="eastAsia"/>
          <w:sz w:val="24"/>
          <w:szCs w:val="24"/>
          <w:lang w:bidi="bo-CN"/>
        </w:rPr>
        <w:t>，后面</w:t>
      </w:r>
      <w:r w:rsidRPr="00024145">
        <w:rPr>
          <w:rFonts w:ascii="Times New Roman" w:eastAsia="Times New Roman" w:hAnsi="Times New Roman" w:cs="Times New Roman"/>
          <w:sz w:val="24"/>
          <w:szCs w:val="24"/>
          <w:lang w:bidi="bo-CN"/>
        </w:rPr>
        <w:t xml:space="preserve"> SQLmap </w:t>
      </w:r>
      <w:r w:rsidRPr="00024145">
        <w:rPr>
          <w:rFonts w:ascii="宋体" w:eastAsia="宋体" w:hAnsi="宋体" w:cs="宋体" w:hint="eastAsia"/>
          <w:sz w:val="24"/>
          <w:szCs w:val="24"/>
          <w:lang w:bidi="bo-CN"/>
        </w:rPr>
        <w:t>也支持</w:t>
      </w:r>
      <w:r w:rsidRPr="00024145">
        <w:rPr>
          <w:rFonts w:ascii="Times New Roman" w:eastAsia="Times New Roman" w:hAnsi="Times New Roman" w:cs="Times New Roman"/>
          <w:sz w:val="24"/>
          <w:szCs w:val="24"/>
          <w:lang w:bidi="bo-CN"/>
        </w:rPr>
        <w:t xml:space="preserve"> Python3 </w:t>
      </w:r>
      <w:r w:rsidRPr="00024145">
        <w:rPr>
          <w:rFonts w:ascii="宋体" w:eastAsia="宋体" w:hAnsi="宋体" w:cs="宋体" w:hint="eastAsia"/>
          <w:sz w:val="24"/>
          <w:szCs w:val="24"/>
          <w:lang w:bidi="bo-CN"/>
        </w:rPr>
        <w:t>版本</w:t>
      </w:r>
      <w:r w:rsidRPr="00024145">
        <w:rPr>
          <w:rFonts w:ascii="宋体" w:eastAsia="宋体" w:hAnsi="宋体" w:cs="宋体"/>
          <w:sz w:val="24"/>
          <w:szCs w:val="24"/>
          <w:lang w:bidi="bo-CN"/>
        </w:rPr>
        <w:t>了</w:t>
      </w:r>
    </w:p>
    <w:p w14:paraId="4189E98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SQLmap</w:t>
      </w:r>
    </w:p>
    <w:p w14:paraId="62D0403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我们直接</w:t>
      </w:r>
      <w:r w:rsidRPr="00024145">
        <w:rPr>
          <w:rFonts w:eastAsia="Times New Roman" w:cs="Consolas"/>
          <w:color w:val="E96900"/>
          <w:sz w:val="20"/>
          <w:szCs w:val="20"/>
          <w:shd w:val="clear" w:color="auto" w:fill="F8F8F8"/>
          <w:lang w:bidi="bo-CN"/>
        </w:rPr>
        <w:t>git clone</w:t>
      </w:r>
      <w:r w:rsidRPr="00024145">
        <w:rPr>
          <w:rFonts w:ascii="宋体" w:eastAsia="宋体" w:hAnsi="宋体" w:cs="宋体" w:hint="eastAsia"/>
          <w:sz w:val="24"/>
          <w:szCs w:val="24"/>
          <w:lang w:bidi="bo-CN"/>
        </w:rPr>
        <w:t>源码，然后运行</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sqlmap.py</w:t>
      </w:r>
      <w:r w:rsidRPr="00024145">
        <w:rPr>
          <w:rFonts w:ascii="宋体" w:eastAsia="宋体" w:hAnsi="宋体" w:cs="宋体" w:hint="eastAsia"/>
          <w:sz w:val="24"/>
          <w:szCs w:val="24"/>
          <w:lang w:bidi="bo-CN"/>
        </w:rPr>
        <w:t>文件</w:t>
      </w:r>
      <w:r w:rsidRPr="00024145">
        <w:rPr>
          <w:rFonts w:ascii="宋体" w:eastAsia="宋体" w:hAnsi="宋体" w:cs="宋体"/>
          <w:sz w:val="24"/>
          <w:szCs w:val="24"/>
          <w:lang w:bidi="bo-CN"/>
        </w:rPr>
        <w:t>：</w:t>
      </w:r>
    </w:p>
    <w:p w14:paraId="6A3BB6C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FE09AE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git</w:t>
      </w:r>
      <w:r w:rsidRPr="00024145">
        <w:rPr>
          <w:rFonts w:ascii="Courier New" w:eastAsia="Times New Roman" w:hAnsi="Courier New" w:cs="Courier New"/>
          <w:color w:val="F8F8F2"/>
          <w:sz w:val="27"/>
          <w:szCs w:val="27"/>
          <w:lang w:bidi="bo-CN"/>
        </w:rPr>
        <w:t xml:space="preserve"> clone https://github.com/sqlmapproject/sqlmap.git</w:t>
      </w:r>
    </w:p>
    <w:p w14:paraId="36A2A3B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sqlmap</w:t>
      </w:r>
    </w:p>
    <w:p w14:paraId="186FBEF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python sqlmap.py</w:t>
      </w:r>
    </w:p>
    <w:p w14:paraId="11FD932D"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Times New Roman" w:eastAsia="Times New Roman" w:hAnsi="Times New Roman" w:cs="Times New Roman"/>
          <w:color w:val="666666"/>
          <w:sz w:val="24"/>
          <w:szCs w:val="24"/>
          <w:lang w:bidi="bo-CN"/>
        </w:rPr>
        <w:t>sqlmap</w:t>
      </w:r>
      <w:r w:rsidRPr="00024145">
        <w:rPr>
          <w:rFonts w:ascii="宋体" w:eastAsia="宋体" w:hAnsi="宋体" w:cs="宋体" w:hint="eastAsia"/>
          <w:color w:val="666666"/>
          <w:sz w:val="24"/>
          <w:szCs w:val="24"/>
          <w:lang w:bidi="bo-CN"/>
        </w:rPr>
        <w:t>支持</w:t>
      </w:r>
      <w:r w:rsidRPr="00024145">
        <w:rPr>
          <w:rFonts w:ascii="Times New Roman" w:eastAsia="Times New Roman" w:hAnsi="Times New Roman" w:cs="Times New Roman"/>
          <w:color w:val="666666"/>
          <w:sz w:val="24"/>
          <w:szCs w:val="24"/>
          <w:lang w:bidi="bo-CN"/>
        </w:rPr>
        <w:t>pip</w:t>
      </w:r>
      <w:r w:rsidRPr="00024145">
        <w:rPr>
          <w:rFonts w:ascii="宋体" w:eastAsia="宋体" w:hAnsi="宋体" w:cs="宋体" w:hint="eastAsia"/>
          <w:color w:val="666666"/>
          <w:sz w:val="24"/>
          <w:szCs w:val="24"/>
          <w:lang w:bidi="bo-CN"/>
        </w:rPr>
        <w:t>安装了，所以建议直接</w:t>
      </w:r>
      <w:r w:rsidRPr="00024145">
        <w:rPr>
          <w:rFonts w:ascii="Times New Roman" w:eastAsia="Times New Roman" w:hAnsi="Times New Roman" w:cs="Times New Roman"/>
          <w:color w:val="666666"/>
          <w:sz w:val="24"/>
          <w:szCs w:val="24"/>
          <w:lang w:bidi="bo-CN"/>
        </w:rPr>
        <w:t> </w:t>
      </w:r>
      <w:r w:rsidRPr="00024145">
        <w:rPr>
          <w:rFonts w:eastAsia="Times New Roman" w:cs="Consolas"/>
          <w:color w:val="E96900"/>
          <w:sz w:val="20"/>
          <w:szCs w:val="20"/>
          <w:shd w:val="clear" w:color="auto" w:fill="F8F8F8"/>
          <w:lang w:bidi="bo-CN"/>
        </w:rPr>
        <w:t>pip install sqlmap</w:t>
      </w:r>
      <w:r w:rsidRPr="00024145">
        <w:rPr>
          <w:rFonts w:ascii="宋体" w:eastAsia="宋体" w:hAnsi="宋体" w:cs="宋体" w:hint="eastAsia"/>
          <w:color w:val="666666"/>
          <w:sz w:val="24"/>
          <w:szCs w:val="24"/>
          <w:lang w:bidi="bo-CN"/>
        </w:rPr>
        <w:t>来进行安装</w:t>
      </w:r>
      <w:r w:rsidRPr="00024145">
        <w:rPr>
          <w:rFonts w:ascii="Times New Roman" w:eastAsia="Times New Roman" w:hAnsi="Times New Roman" w:cs="Times New Roman"/>
          <w:color w:val="666666"/>
          <w:sz w:val="24"/>
          <w:szCs w:val="24"/>
          <w:lang w:bidi="bo-CN"/>
        </w:rPr>
        <w:t>,</w:t>
      </w:r>
      <w:r w:rsidRPr="00024145">
        <w:rPr>
          <w:rFonts w:ascii="宋体" w:eastAsia="宋体" w:hAnsi="宋体" w:cs="宋体" w:hint="eastAsia"/>
          <w:color w:val="666666"/>
          <w:sz w:val="24"/>
          <w:szCs w:val="24"/>
          <w:lang w:bidi="bo-CN"/>
        </w:rPr>
        <w:t>然后终端下直接</w:t>
      </w:r>
      <w:r w:rsidRPr="00024145">
        <w:rPr>
          <w:rFonts w:ascii="Times New Roman" w:eastAsia="Times New Roman" w:hAnsi="Times New Roman" w:cs="Times New Roman"/>
          <w:color w:val="666666"/>
          <w:sz w:val="24"/>
          <w:szCs w:val="24"/>
          <w:lang w:bidi="bo-CN"/>
        </w:rPr>
        <w:t>sqlmap</w:t>
      </w:r>
      <w:r w:rsidRPr="00024145">
        <w:rPr>
          <w:rFonts w:ascii="宋体" w:eastAsia="宋体" w:hAnsi="宋体" w:cs="宋体" w:hint="eastAsia"/>
          <w:color w:val="666666"/>
          <w:sz w:val="24"/>
          <w:szCs w:val="24"/>
          <w:lang w:bidi="bo-CN"/>
        </w:rPr>
        <w:t>就可以了，十分方便</w:t>
      </w:r>
      <w:r w:rsidRPr="00024145">
        <w:rPr>
          <w:rFonts w:ascii="宋体" w:eastAsia="宋体" w:hAnsi="宋体" w:cs="宋体"/>
          <w:color w:val="666666"/>
          <w:sz w:val="24"/>
          <w:szCs w:val="24"/>
          <w:lang w:bidi="bo-CN"/>
        </w:rPr>
        <w:t>。</w:t>
      </w:r>
    </w:p>
    <w:p w14:paraId="4803D47A" w14:textId="5EF8FD6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B6DFD09" wp14:editId="0509AB30">
            <wp:extent cx="6645910" cy="3717925"/>
            <wp:effectExtent l="0" t="0" r="2540" b="0"/>
            <wp:docPr id="38" name="Picture 38" descr="https://image.3001.net/images/20180502/15252521782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age.3001.net/images/20180502/1525252178238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3717925"/>
                    </a:xfrm>
                    <a:prstGeom prst="rect">
                      <a:avLst/>
                    </a:prstGeom>
                    <a:noFill/>
                    <a:ln>
                      <a:noFill/>
                    </a:ln>
                  </pic:spPr>
                </pic:pic>
              </a:graphicData>
            </a:graphic>
          </wp:inline>
        </w:drawing>
      </w:r>
    </w:p>
    <w:p w14:paraId="55FB2FD3"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xray</w:t>
      </w:r>
    </w:p>
    <w:p w14:paraId="206693E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xray </w:t>
      </w:r>
      <w:r w:rsidRPr="00024145">
        <w:rPr>
          <w:rFonts w:ascii="宋体" w:eastAsia="宋体" w:hAnsi="宋体" w:cs="宋体" w:hint="eastAsia"/>
          <w:sz w:val="24"/>
          <w:szCs w:val="24"/>
          <w:lang w:bidi="bo-CN"/>
        </w:rPr>
        <w:t>是长亭科技开发的</w:t>
      </w:r>
      <w:r w:rsidRPr="00024145">
        <w:rPr>
          <w:rFonts w:ascii="Times New Roman" w:eastAsia="Times New Roman" w:hAnsi="Times New Roman" w:cs="Times New Roman"/>
          <w:sz w:val="24"/>
          <w:szCs w:val="24"/>
          <w:lang w:bidi="bo-CN"/>
        </w:rPr>
        <w:t xml:space="preserve"> Web </w:t>
      </w:r>
      <w:r w:rsidRPr="00024145">
        <w:rPr>
          <w:rFonts w:ascii="宋体" w:eastAsia="宋体" w:hAnsi="宋体" w:cs="宋体" w:hint="eastAsia"/>
          <w:sz w:val="24"/>
          <w:szCs w:val="24"/>
          <w:lang w:bidi="bo-CN"/>
        </w:rPr>
        <w:t>漏洞扫描器，在圈内的反馈都是还不错的，在我的这篇文章</w:t>
      </w:r>
      <w:hyperlink r:id="rId154" w:tgtFrame="_blank" w:history="1">
        <w:r w:rsidRPr="00024145">
          <w:rPr>
            <w:rFonts w:ascii="Times New Roman" w:eastAsia="Times New Roman" w:hAnsi="Times New Roman" w:cs="Times New Roman"/>
            <w:color w:val="66A6FF"/>
            <w:sz w:val="24"/>
            <w:szCs w:val="24"/>
            <w:u w:val="single"/>
            <w:lang w:bidi="bo-CN"/>
          </w:rPr>
          <w:t>xray Web</w:t>
        </w:r>
        <w:r w:rsidRPr="00024145">
          <w:rPr>
            <w:rFonts w:ascii="宋体" w:eastAsia="宋体" w:hAnsi="宋体" w:cs="宋体" w:hint="eastAsia"/>
            <w:color w:val="66A6FF"/>
            <w:sz w:val="24"/>
            <w:szCs w:val="24"/>
            <w:u w:val="single"/>
            <w:lang w:bidi="bo-CN"/>
          </w:rPr>
          <w:t>扫描器学习记录</w:t>
        </w:r>
      </w:hyperlink>
      <w:r w:rsidRPr="00024145">
        <w:rPr>
          <w:rFonts w:ascii="宋体" w:eastAsia="宋体" w:hAnsi="宋体" w:cs="宋体" w:hint="eastAsia"/>
          <w:sz w:val="24"/>
          <w:szCs w:val="24"/>
          <w:lang w:bidi="bo-CN"/>
        </w:rPr>
        <w:t>已经讲解了</w:t>
      </w:r>
      <w:r w:rsidRPr="00024145">
        <w:rPr>
          <w:rFonts w:ascii="Times New Roman" w:eastAsia="Times New Roman" w:hAnsi="Times New Roman" w:cs="Times New Roman"/>
          <w:sz w:val="24"/>
          <w:szCs w:val="24"/>
          <w:lang w:bidi="bo-CN"/>
        </w:rPr>
        <w:t xml:space="preserve"> xray </w:t>
      </w:r>
      <w:r w:rsidRPr="00024145">
        <w:rPr>
          <w:rFonts w:ascii="宋体" w:eastAsia="宋体" w:hAnsi="宋体" w:cs="宋体" w:hint="eastAsia"/>
          <w:sz w:val="24"/>
          <w:szCs w:val="24"/>
          <w:lang w:bidi="bo-CN"/>
        </w:rPr>
        <w:t>扫描器的基本使用，但是国光注意到</w:t>
      </w:r>
      <w:r w:rsidRPr="00024145">
        <w:rPr>
          <w:rFonts w:ascii="Times New Roman" w:eastAsia="Times New Roman" w:hAnsi="Times New Roman" w:cs="Times New Roman"/>
          <w:sz w:val="24"/>
          <w:szCs w:val="24"/>
          <w:lang w:bidi="bo-CN"/>
        </w:rPr>
        <w:t xml:space="preserve"> xray </w:t>
      </w:r>
      <w:r w:rsidRPr="00024145">
        <w:rPr>
          <w:rFonts w:ascii="宋体" w:eastAsia="宋体" w:hAnsi="宋体" w:cs="宋体" w:hint="eastAsia"/>
          <w:sz w:val="24"/>
          <w:szCs w:val="24"/>
          <w:lang w:bidi="bo-CN"/>
        </w:rPr>
        <w:t>官方项目居然也发布了</w:t>
      </w:r>
      <w:r w:rsidRPr="00024145">
        <w:rPr>
          <w:rFonts w:ascii="Times New Roman" w:eastAsia="Times New Roman" w:hAnsi="Times New Roman" w:cs="Times New Roman"/>
          <w:sz w:val="24"/>
          <w:szCs w:val="24"/>
          <w:lang w:bidi="bo-CN"/>
        </w:rPr>
        <w:t xml:space="preserve"> arm64 </w:t>
      </w:r>
      <w:r w:rsidRPr="00024145">
        <w:rPr>
          <w:rFonts w:ascii="宋体" w:eastAsia="宋体" w:hAnsi="宋体" w:cs="宋体" w:hint="eastAsia"/>
          <w:sz w:val="24"/>
          <w:szCs w:val="24"/>
          <w:lang w:bidi="bo-CN"/>
        </w:rPr>
        <w:t>的版本，那么理论</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应该也就可以愉快地安装了，手机躺着挖洞也不是不可能</w:t>
      </w:r>
      <w:r w:rsidRPr="00024145">
        <w:rPr>
          <w:rFonts w:ascii="宋体" w:eastAsia="宋体" w:hAnsi="宋体" w:cs="宋体"/>
          <w:sz w:val="24"/>
          <w:szCs w:val="24"/>
          <w:lang w:bidi="bo-CN"/>
        </w:rPr>
        <w:t>。</w:t>
      </w:r>
    </w:p>
    <w:p w14:paraId="1A4423F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官方版本发布地址</w:t>
      </w:r>
      <w:r w:rsidRPr="00024145">
        <w:rPr>
          <w:rFonts w:ascii="Times New Roman" w:eastAsia="Times New Roman" w:hAnsi="Times New Roman" w:cs="Times New Roman"/>
          <w:sz w:val="24"/>
          <w:szCs w:val="24"/>
          <w:lang w:bidi="bo-CN"/>
        </w:rPr>
        <w:t>: </w:t>
      </w:r>
      <w:hyperlink r:id="rId155" w:tgtFrame="_blank" w:history="1">
        <w:r w:rsidRPr="00024145">
          <w:rPr>
            <w:rFonts w:ascii="Times New Roman" w:eastAsia="Times New Roman" w:hAnsi="Times New Roman" w:cs="Times New Roman"/>
            <w:color w:val="66A6FF"/>
            <w:sz w:val="24"/>
            <w:szCs w:val="24"/>
            <w:u w:val="single"/>
            <w:lang w:bidi="bo-CN"/>
          </w:rPr>
          <w:t>https://github.com/chaitin/xray/releases</w:t>
        </w:r>
      </w:hyperlink>
    </w:p>
    <w:p w14:paraId="43246C8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下面尝试直接安装运行看看</w:t>
      </w:r>
      <w:r w:rsidRPr="00024145">
        <w:rPr>
          <w:rFonts w:ascii="Times New Roman" w:eastAsia="Times New Roman" w:hAnsi="Times New Roman" w:cs="Times New Roman"/>
          <w:sz w:val="24"/>
          <w:szCs w:val="24"/>
          <w:lang w:bidi="bo-CN"/>
        </w:rPr>
        <w:t>:</w:t>
      </w:r>
    </w:p>
    <w:p w14:paraId="67657BC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B4A1BE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下载并解压</w:t>
      </w:r>
    </w:p>
    <w:p w14:paraId="251CE62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mkdir</w:t>
      </w:r>
      <w:r w:rsidRPr="00024145">
        <w:rPr>
          <w:rFonts w:ascii="Courier New" w:eastAsia="Times New Roman" w:hAnsi="Courier New" w:cs="Courier New"/>
          <w:color w:val="F8F8F2"/>
          <w:sz w:val="27"/>
          <w:szCs w:val="27"/>
          <w:lang w:bidi="bo-CN"/>
        </w:rPr>
        <w:t xml:space="preserve"> xray </w:t>
      </w:r>
      <w:r w:rsidRPr="00024145">
        <w:rPr>
          <w:rFonts w:ascii="Courier New" w:eastAsia="Times New Roman" w:hAnsi="Courier New" w:cs="Courier New"/>
          <w:color w:val="00E0E0"/>
          <w:sz w:val="27"/>
          <w:szCs w:val="27"/>
          <w:lang w:bidi="bo-CN"/>
        </w:rPr>
        <w:t>&amp;&amp;</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cd</w:t>
      </w:r>
      <w:r w:rsidRPr="00024145">
        <w:rPr>
          <w:rFonts w:ascii="Courier New" w:eastAsia="Times New Roman" w:hAnsi="Courier New" w:cs="Courier New"/>
          <w:color w:val="F8F8F2"/>
          <w:sz w:val="27"/>
          <w:szCs w:val="27"/>
          <w:lang w:bidi="bo-CN"/>
        </w:rPr>
        <w:t xml:space="preserve"> xray</w:t>
      </w:r>
    </w:p>
    <w:p w14:paraId="60B718D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wget</w:t>
      </w:r>
      <w:r w:rsidRPr="00024145">
        <w:rPr>
          <w:rFonts w:ascii="Courier New" w:eastAsia="Times New Roman" w:hAnsi="Courier New" w:cs="Courier New"/>
          <w:color w:val="F8F8F2"/>
          <w:sz w:val="27"/>
          <w:szCs w:val="27"/>
          <w:lang w:bidi="bo-CN"/>
        </w:rPr>
        <w:t xml:space="preserve"> xxxxx.zip </w:t>
      </w:r>
      <w:r w:rsidRPr="00024145">
        <w:rPr>
          <w:rFonts w:ascii="Courier New" w:eastAsia="Times New Roman" w:hAnsi="Courier New" w:cs="Courier New"/>
          <w:color w:val="D4D0AB"/>
          <w:sz w:val="27"/>
          <w:szCs w:val="27"/>
          <w:lang w:bidi="bo-CN"/>
        </w:rPr>
        <w:t xml:space="preserve"># xray </w:t>
      </w:r>
      <w:r w:rsidRPr="00024145">
        <w:rPr>
          <w:rFonts w:ascii="微软雅黑" w:eastAsia="微软雅黑" w:hAnsi="微软雅黑" w:cs="微软雅黑" w:hint="eastAsia"/>
          <w:color w:val="D4D0AB"/>
          <w:sz w:val="27"/>
          <w:szCs w:val="27"/>
          <w:lang w:bidi="bo-CN"/>
        </w:rPr>
        <w:t>的下载地址</w:t>
      </w:r>
    </w:p>
    <w:p w14:paraId="6B4128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unzip xray_linux_arm64.zip</w:t>
      </w:r>
    </w:p>
    <w:p w14:paraId="3DAD58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3E16B68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直接运行</w:t>
      </w:r>
    </w:p>
    <w:p w14:paraId="0864EC1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./xray_linux_arm646</w:t>
      </w:r>
    </w:p>
    <w:p w14:paraId="22C173FD" w14:textId="7D4BB06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590F393" wp14:editId="0932CF69">
            <wp:extent cx="6645910" cy="4920615"/>
            <wp:effectExtent l="0" t="0" r="2540" b="0"/>
            <wp:docPr id="37" name="Picture 37" descr="https://image.3001.net/images/20200424/158768353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mage.3001.net/images/20200424/158768353370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4920615"/>
                    </a:xfrm>
                    <a:prstGeom prst="rect">
                      <a:avLst/>
                    </a:prstGeom>
                    <a:noFill/>
                    <a:ln>
                      <a:noFill/>
                    </a:ln>
                  </pic:spPr>
                </pic:pic>
              </a:graphicData>
            </a:graphic>
          </wp:inline>
        </w:drawing>
      </w:r>
    </w:p>
    <w:p w14:paraId="728B77A4"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小</w:t>
      </w:r>
      <w:r w:rsidRPr="00024145">
        <w:rPr>
          <w:rFonts w:ascii="宋体" w:eastAsia="宋体" w:hAnsi="宋体" w:cs="宋体"/>
          <w:b/>
          <w:bCs/>
          <w:sz w:val="36"/>
          <w:szCs w:val="36"/>
          <w:lang w:bidi="bo-CN"/>
        </w:rPr>
        <w:t>结</w:t>
      </w:r>
    </w:p>
    <w:p w14:paraId="6B79BA6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完美的支持</w:t>
      </w:r>
      <w:r w:rsidRPr="00024145">
        <w:rPr>
          <w:rFonts w:eastAsia="Times New Roman" w:cs="Consolas"/>
          <w:color w:val="E96900"/>
          <w:sz w:val="20"/>
          <w:szCs w:val="20"/>
          <w:shd w:val="clear" w:color="auto" w:fill="F8F8F8"/>
          <w:lang w:bidi="bo-CN"/>
        </w:rPr>
        <w:t>Python</w:t>
      </w:r>
      <w:r w:rsidRPr="00024145">
        <w:rPr>
          <w:rFonts w:ascii="宋体" w:eastAsia="宋体" w:hAnsi="宋体" w:cs="宋体" w:hint="eastAsia"/>
          <w:sz w:val="24"/>
          <w:szCs w:val="24"/>
          <w:lang w:bidi="bo-CN"/>
        </w:rPr>
        <w:t>和</w:t>
      </w:r>
      <w:r w:rsidRPr="00024145">
        <w:rPr>
          <w:rFonts w:eastAsia="Times New Roman" w:cs="Consolas"/>
          <w:color w:val="E96900"/>
          <w:sz w:val="20"/>
          <w:szCs w:val="20"/>
          <w:shd w:val="clear" w:color="auto" w:fill="F8F8F8"/>
          <w:lang w:bidi="bo-CN"/>
        </w:rPr>
        <w:t>Perl</w:t>
      </w:r>
      <w:r w:rsidRPr="00024145">
        <w:rPr>
          <w:rFonts w:ascii="宋体" w:eastAsia="宋体" w:hAnsi="宋体" w:cs="宋体" w:hint="eastAsia"/>
          <w:sz w:val="24"/>
          <w:szCs w:val="24"/>
          <w:lang w:bidi="bo-CN"/>
        </w:rPr>
        <w:t>等语言，所以有太多优秀的信息安全工具值得大家去发现了，这里我就不一一列举了</w:t>
      </w:r>
      <w:r w:rsidRPr="00024145">
        <w:rPr>
          <w:rFonts w:ascii="宋体" w:eastAsia="宋体" w:hAnsi="宋体" w:cs="宋体"/>
          <w:sz w:val="24"/>
          <w:szCs w:val="24"/>
          <w:lang w:bidi="bo-CN"/>
        </w:rPr>
        <w:t>。</w:t>
      </w:r>
    </w:p>
    <w:p w14:paraId="37F0C395"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官方插</w:t>
      </w:r>
      <w:r w:rsidRPr="00024145">
        <w:rPr>
          <w:rFonts w:ascii="宋体" w:eastAsia="宋体" w:hAnsi="宋体" w:cs="宋体"/>
          <w:b/>
          <w:bCs/>
          <w:kern w:val="36"/>
          <w:sz w:val="48"/>
          <w:szCs w:val="48"/>
          <w:lang w:bidi="bo-CN"/>
        </w:rPr>
        <w:t>件</w:t>
      </w:r>
    </w:p>
    <w:p w14:paraId="2A8BED9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有一些额外有趣的功能，我们可以通过安装插件的方式来使用这些功能。网友们反馈</w:t>
      </w:r>
      <w:r w:rsidRPr="00024145">
        <w:rPr>
          <w:rFonts w:ascii="Times New Roman" w:eastAsia="Times New Roman" w:hAnsi="Times New Roman" w:cs="Times New Roman"/>
          <w:sz w:val="24"/>
          <w:szCs w:val="24"/>
          <w:lang w:bidi="bo-CN"/>
        </w:rPr>
        <w:t xml:space="preserve"> F-Droid </w:t>
      </w:r>
      <w:r w:rsidRPr="00024145">
        <w:rPr>
          <w:rFonts w:ascii="宋体" w:eastAsia="宋体" w:hAnsi="宋体" w:cs="宋体" w:hint="eastAsia"/>
          <w:sz w:val="24"/>
          <w:szCs w:val="24"/>
          <w:lang w:bidi="bo-CN"/>
        </w:rPr>
        <w:t>里面的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插件都是可以免费下载的，唯一的缺点就是可能版本低于</w:t>
      </w:r>
      <w:r w:rsidRPr="00024145">
        <w:rPr>
          <w:rFonts w:ascii="Times New Roman" w:eastAsia="Times New Roman" w:hAnsi="Times New Roman" w:cs="Times New Roman"/>
          <w:sz w:val="24"/>
          <w:szCs w:val="24"/>
          <w:lang w:bidi="bo-CN"/>
        </w:rPr>
        <w:t xml:space="preserve"> Google Play </w:t>
      </w:r>
      <w:r w:rsidRPr="00024145">
        <w:rPr>
          <w:rFonts w:ascii="宋体" w:eastAsia="宋体" w:hAnsi="宋体" w:cs="宋体" w:hint="eastAsia"/>
          <w:sz w:val="24"/>
          <w:szCs w:val="24"/>
          <w:lang w:bidi="bo-CN"/>
        </w:rPr>
        <w:t>的版本，大家自行抉择</w:t>
      </w:r>
      <w:r w:rsidRPr="00024145">
        <w:rPr>
          <w:rFonts w:ascii="宋体" w:eastAsia="宋体" w:hAnsi="宋体" w:cs="宋体"/>
          <w:sz w:val="24"/>
          <w:szCs w:val="24"/>
          <w:lang w:bidi="bo-CN"/>
        </w:rPr>
        <w:t>。</w:t>
      </w:r>
    </w:p>
    <w:p w14:paraId="5526981D"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Termux:API</w:t>
      </w:r>
    </w:p>
    <w:p w14:paraId="44A67DB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Termux:API</w:t>
      </w:r>
      <w:r w:rsidRPr="00024145">
        <w:rPr>
          <w:rFonts w:ascii="宋体" w:eastAsia="宋体" w:hAnsi="宋体" w:cs="宋体" w:hint="eastAsia"/>
          <w:sz w:val="24"/>
          <w:szCs w:val="24"/>
          <w:lang w:bidi="bo-CN"/>
        </w:rPr>
        <w:t>，可用于访问手机硬件实现更多的友情的功能。官方唯一一个免费的</w:t>
      </w:r>
      <w:r w:rsidRPr="00024145">
        <w:rPr>
          <w:rFonts w:ascii="Times New Roman" w:eastAsia="Times New Roman" w:hAnsi="Times New Roman" w:cs="Times New Roman"/>
          <w:sz w:val="24"/>
          <w:szCs w:val="24"/>
          <w:lang w:bidi="bo-CN"/>
        </w:rPr>
        <w:t xml:space="preserve"> API</w:t>
      </w:r>
      <w:r w:rsidRPr="00024145">
        <w:rPr>
          <w:rFonts w:ascii="宋体" w:eastAsia="宋体" w:hAnsi="宋体" w:cs="宋体" w:hint="eastAsia"/>
          <w:sz w:val="24"/>
          <w:szCs w:val="24"/>
          <w:lang w:bidi="bo-CN"/>
        </w:rPr>
        <w:t>，良心啊</w:t>
      </w:r>
      <w:r w:rsidRPr="00024145">
        <w:rPr>
          <w:rFonts w:ascii="宋体" w:eastAsia="宋体" w:hAnsi="宋体" w:cs="宋体"/>
          <w:sz w:val="24"/>
          <w:szCs w:val="24"/>
          <w:lang w:bidi="bo-CN"/>
        </w:rPr>
        <w:t>。</w:t>
      </w:r>
    </w:p>
    <w:p w14:paraId="4231552E"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准备工</w:t>
      </w:r>
      <w:r w:rsidRPr="00024145">
        <w:rPr>
          <w:rFonts w:ascii="宋体" w:eastAsia="宋体" w:hAnsi="宋体" w:cs="宋体"/>
          <w:b/>
          <w:bCs/>
          <w:sz w:val="27"/>
          <w:szCs w:val="27"/>
          <w:lang w:bidi="bo-CN"/>
        </w:rPr>
        <w:t>作</w:t>
      </w:r>
    </w:p>
    <w:p w14:paraId="799DAA09"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lastRenderedPageBreak/>
        <w:t>安装</w:t>
      </w:r>
      <w:r w:rsidRPr="00024145">
        <w:rPr>
          <w:rFonts w:ascii="Times New Roman" w:eastAsia="Times New Roman" w:hAnsi="Times New Roman" w:cs="Times New Roman"/>
          <w:b/>
          <w:bCs/>
          <w:sz w:val="24"/>
          <w:szCs w:val="24"/>
          <w:lang w:bidi="bo-CN"/>
        </w:rPr>
        <w:t>Termux:API</w:t>
      </w:r>
    </w:p>
    <w:p w14:paraId="309123C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下载地</w:t>
      </w:r>
      <w:r w:rsidRPr="00024145">
        <w:rPr>
          <w:rFonts w:ascii="宋体" w:eastAsia="宋体" w:hAnsi="宋体" w:cs="宋体"/>
          <w:b/>
          <w:bCs/>
          <w:sz w:val="24"/>
          <w:szCs w:val="24"/>
          <w:lang w:bidi="bo-CN"/>
        </w:rPr>
        <w:t>址</w:t>
      </w:r>
    </w:p>
    <w:p w14:paraId="4B16D46C" w14:textId="77777777" w:rsidR="00024145" w:rsidRPr="00024145" w:rsidRDefault="00024145" w:rsidP="00024145">
      <w:pPr>
        <w:widowControl/>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57" w:tgtFrame="_blank" w:history="1">
        <w:r w:rsidRPr="00024145">
          <w:rPr>
            <w:rFonts w:ascii="Times New Roman" w:eastAsia="Times New Roman" w:hAnsi="Times New Roman" w:cs="Times New Roman"/>
            <w:color w:val="66A6FF"/>
            <w:sz w:val="24"/>
            <w:szCs w:val="24"/>
            <w:u w:val="single"/>
            <w:lang w:bidi="bo-CN"/>
          </w:rPr>
          <w:t xml:space="preserve">Termux:API Google Play </w:t>
        </w:r>
        <w:r w:rsidRPr="00024145">
          <w:rPr>
            <w:rFonts w:ascii="宋体" w:eastAsia="宋体" w:hAnsi="宋体" w:cs="宋体" w:hint="eastAsia"/>
            <w:color w:val="66A6FF"/>
            <w:sz w:val="24"/>
            <w:szCs w:val="24"/>
            <w:u w:val="single"/>
            <w:lang w:bidi="bo-CN"/>
          </w:rPr>
          <w:t>下载地址</w:t>
        </w:r>
      </w:hyperlink>
    </w:p>
    <w:p w14:paraId="45E01D7C" w14:textId="77777777" w:rsidR="00024145" w:rsidRPr="00024145" w:rsidRDefault="00024145" w:rsidP="00024145">
      <w:pPr>
        <w:widowControl/>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58" w:tgtFrame="_blank" w:history="1">
        <w:r w:rsidRPr="00024145">
          <w:rPr>
            <w:rFonts w:ascii="Times New Roman" w:eastAsia="Times New Roman" w:hAnsi="Times New Roman" w:cs="Times New Roman"/>
            <w:color w:val="66A6FF"/>
            <w:sz w:val="24"/>
            <w:szCs w:val="24"/>
            <w:u w:val="single"/>
            <w:lang w:bidi="bo-CN"/>
          </w:rPr>
          <w:t xml:space="preserve">Termux:API F-Droid </w:t>
        </w:r>
        <w:r w:rsidRPr="00024145">
          <w:rPr>
            <w:rFonts w:ascii="宋体" w:eastAsia="宋体" w:hAnsi="宋体" w:cs="宋体" w:hint="eastAsia"/>
            <w:color w:val="66A6FF"/>
            <w:sz w:val="24"/>
            <w:szCs w:val="24"/>
            <w:u w:val="single"/>
            <w:lang w:bidi="bo-CN"/>
          </w:rPr>
          <w:t>下载地址</w:t>
        </w:r>
      </w:hyperlink>
    </w:p>
    <w:p w14:paraId="41D7E741"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请勿在</w:t>
      </w:r>
      <w:r w:rsidRPr="00024145">
        <w:rPr>
          <w:rFonts w:ascii="Times New Roman" w:eastAsia="Times New Roman" w:hAnsi="Times New Roman" w:cs="Times New Roman"/>
          <w:color w:val="666666"/>
          <w:sz w:val="24"/>
          <w:szCs w:val="24"/>
          <w:lang w:bidi="bo-CN"/>
        </w:rPr>
        <w:t xml:space="preserve">Google Play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F-Droid </w:t>
      </w:r>
      <w:r w:rsidRPr="00024145">
        <w:rPr>
          <w:rFonts w:ascii="宋体" w:eastAsia="宋体" w:hAnsi="宋体" w:cs="宋体" w:hint="eastAsia"/>
          <w:color w:val="666666"/>
          <w:sz w:val="24"/>
          <w:szCs w:val="24"/>
          <w:lang w:bidi="bo-CN"/>
        </w:rPr>
        <w:t>之间混合安装</w:t>
      </w:r>
      <w:r w:rsidRPr="00024145">
        <w:rPr>
          <w:rFonts w:ascii="Times New Roman" w:eastAsia="Times New Roman" w:hAnsi="Times New Roman" w:cs="Times New Roman"/>
          <w:color w:val="666666"/>
          <w:sz w:val="24"/>
          <w:szCs w:val="24"/>
          <w:lang w:bidi="bo-CN"/>
        </w:rPr>
        <w:t xml:space="preserve">Termux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插件</w:t>
      </w:r>
      <w:r w:rsidRPr="00024145">
        <w:rPr>
          <w:rFonts w:ascii="宋体" w:eastAsia="宋体" w:hAnsi="宋体" w:cs="宋体"/>
          <w:color w:val="666666"/>
          <w:sz w:val="24"/>
          <w:szCs w:val="24"/>
          <w:lang w:bidi="bo-CN"/>
        </w:rPr>
        <w:t>。</w:t>
      </w:r>
    </w:p>
    <w:p w14:paraId="12CF6DDA" w14:textId="3CA8C85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4DD15CE" wp14:editId="36E2FA4A">
            <wp:extent cx="6645910" cy="2770505"/>
            <wp:effectExtent l="0" t="0" r="2540" b="0"/>
            <wp:docPr id="36" name="Picture 36" descr="https://image.3001.net/images/20200420/158737053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age.3001.net/images/20200420/158737053065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2770505"/>
                    </a:xfrm>
                    <a:prstGeom prst="rect">
                      <a:avLst/>
                    </a:prstGeom>
                    <a:noFill/>
                    <a:ln>
                      <a:noFill/>
                    </a:ln>
                  </pic:spPr>
                </pic:pic>
              </a:graphicData>
            </a:graphic>
          </wp:inline>
        </w:drawing>
      </w:r>
    </w:p>
    <w:p w14:paraId="3AB5F16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给</w:t>
      </w:r>
      <w:r w:rsidRPr="00024145">
        <w:rPr>
          <w:rFonts w:ascii="Times New Roman" w:eastAsia="Times New Roman" w:hAnsi="Times New Roman" w:cs="Times New Roman"/>
          <w:b/>
          <w:bCs/>
          <w:sz w:val="24"/>
          <w:szCs w:val="24"/>
          <w:lang w:bidi="bo-CN"/>
        </w:rPr>
        <w:t xml:space="preserve"> app </w:t>
      </w:r>
      <w:r w:rsidRPr="00024145">
        <w:rPr>
          <w:rFonts w:ascii="宋体" w:eastAsia="宋体" w:hAnsi="宋体" w:cs="宋体" w:hint="eastAsia"/>
          <w:b/>
          <w:bCs/>
          <w:sz w:val="24"/>
          <w:szCs w:val="24"/>
          <w:lang w:bidi="bo-CN"/>
        </w:rPr>
        <w:t>权</w:t>
      </w:r>
      <w:r w:rsidRPr="00024145">
        <w:rPr>
          <w:rFonts w:ascii="宋体" w:eastAsia="宋体" w:hAnsi="宋体" w:cs="宋体"/>
          <w:b/>
          <w:bCs/>
          <w:sz w:val="24"/>
          <w:szCs w:val="24"/>
          <w:lang w:bidi="bo-CN"/>
        </w:rPr>
        <w:t>限</w:t>
      </w:r>
    </w:p>
    <w:p w14:paraId="70F9DE0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因为</w:t>
      </w:r>
      <w:r w:rsidRPr="00024145">
        <w:rPr>
          <w:rFonts w:ascii="Times New Roman" w:eastAsia="Times New Roman" w:hAnsi="Times New Roman" w:cs="Times New Roman"/>
          <w:sz w:val="24"/>
          <w:szCs w:val="24"/>
          <w:lang w:bidi="bo-CN"/>
        </w:rPr>
        <w:t xml:space="preserve"> Termux-api </w:t>
      </w:r>
      <w:r w:rsidRPr="00024145">
        <w:rPr>
          <w:rFonts w:ascii="宋体" w:eastAsia="宋体" w:hAnsi="宋体" w:cs="宋体" w:hint="eastAsia"/>
          <w:sz w:val="24"/>
          <w:szCs w:val="24"/>
          <w:lang w:bidi="bo-CN"/>
        </w:rPr>
        <w:t>可以直接操作手机底层，所以我们需要到手机的设置里面给</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这个</w:t>
      </w:r>
      <w:r w:rsidRPr="00024145">
        <w:rPr>
          <w:rFonts w:ascii="Times New Roman" w:eastAsia="Times New Roman" w:hAnsi="Times New Roman" w:cs="Times New Roman"/>
          <w:sz w:val="24"/>
          <w:szCs w:val="24"/>
          <w:lang w:bidi="bo-CN"/>
        </w:rPr>
        <w:t xml:space="preserve"> APP </w:t>
      </w:r>
      <w:r w:rsidRPr="00024145">
        <w:rPr>
          <w:rFonts w:ascii="宋体" w:eastAsia="宋体" w:hAnsi="宋体" w:cs="宋体" w:hint="eastAsia"/>
          <w:sz w:val="24"/>
          <w:szCs w:val="24"/>
          <w:lang w:bidi="bo-CN"/>
        </w:rPr>
        <w:t>的权限全部开了，这样下面操作的时候就不会提示权限不允许的情况了</w:t>
      </w:r>
      <w:r w:rsidRPr="00024145">
        <w:rPr>
          <w:rFonts w:ascii="宋体" w:eastAsia="宋体" w:hAnsi="宋体" w:cs="宋体"/>
          <w:sz w:val="24"/>
          <w:szCs w:val="24"/>
          <w:lang w:bidi="bo-CN"/>
        </w:rPr>
        <w:t>。</w:t>
      </w:r>
    </w:p>
    <w:p w14:paraId="3CC7401B" w14:textId="43F42D3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09A8402" wp14:editId="20F72286">
            <wp:extent cx="6645910" cy="3003550"/>
            <wp:effectExtent l="0" t="0" r="2540" b="6350"/>
            <wp:docPr id="35" name="Picture 35" descr="https://image.3001.net/images/20200420/15873722473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age.3001.net/images/20200420/15873722473744.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45910" cy="3003550"/>
                    </a:xfrm>
                    <a:prstGeom prst="rect">
                      <a:avLst/>
                    </a:prstGeom>
                    <a:noFill/>
                    <a:ln>
                      <a:noFill/>
                    </a:ln>
                  </pic:spPr>
                </pic:pic>
              </a:graphicData>
            </a:graphic>
          </wp:inline>
        </w:drawing>
      </w:r>
    </w:p>
    <w:p w14:paraId="42F3210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安装</w:t>
      </w:r>
      <w:r w:rsidRPr="00024145">
        <w:rPr>
          <w:rFonts w:ascii="Times New Roman" w:eastAsia="Times New Roman" w:hAnsi="Times New Roman" w:cs="Times New Roman"/>
          <w:b/>
          <w:bCs/>
          <w:sz w:val="24"/>
          <w:szCs w:val="24"/>
          <w:lang w:bidi="bo-CN"/>
        </w:rPr>
        <w:t xml:space="preserve"> Termux-api </w:t>
      </w:r>
      <w:r w:rsidRPr="00024145">
        <w:rPr>
          <w:rFonts w:ascii="宋体" w:eastAsia="宋体" w:hAnsi="宋体" w:cs="宋体" w:hint="eastAsia"/>
          <w:b/>
          <w:bCs/>
          <w:sz w:val="24"/>
          <w:szCs w:val="24"/>
          <w:lang w:bidi="bo-CN"/>
        </w:rPr>
        <w:t>软件</w:t>
      </w:r>
      <w:r w:rsidRPr="00024145">
        <w:rPr>
          <w:rFonts w:ascii="宋体" w:eastAsia="宋体" w:hAnsi="宋体" w:cs="宋体"/>
          <w:b/>
          <w:bCs/>
          <w:sz w:val="24"/>
          <w:szCs w:val="24"/>
          <w:lang w:bidi="bo-CN"/>
        </w:rPr>
        <w:t>包</w:t>
      </w:r>
    </w:p>
    <w:p w14:paraId="0445EB0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手机安装完</w:t>
      </w:r>
      <w:r w:rsidRPr="00024145">
        <w:rPr>
          <w:rFonts w:ascii="Times New Roman" w:eastAsia="Times New Roman" w:hAnsi="Times New Roman" w:cs="Times New Roman"/>
          <w:sz w:val="24"/>
          <w:szCs w:val="24"/>
          <w:lang w:bidi="bo-CN"/>
        </w:rPr>
        <w:t xml:space="preserve"> Termux-api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APP</w:t>
      </w:r>
      <w:r w:rsidRPr="00024145">
        <w:rPr>
          <w:rFonts w:ascii="宋体" w:eastAsia="宋体" w:hAnsi="宋体" w:cs="宋体" w:hint="eastAsia"/>
          <w:sz w:val="24"/>
          <w:szCs w:val="24"/>
          <w:lang w:bidi="bo-CN"/>
        </w:rPr>
        <w:t>后，</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终端里面必须安装对应的包后才可以与手机底层硬件进行交互</w:t>
      </w:r>
      <w:r w:rsidRPr="00024145">
        <w:rPr>
          <w:rFonts w:ascii="宋体" w:eastAsia="宋体" w:hAnsi="宋体" w:cs="宋体"/>
          <w:sz w:val="24"/>
          <w:szCs w:val="24"/>
          <w:lang w:bidi="bo-CN"/>
        </w:rPr>
        <w:t>。</w:t>
      </w:r>
    </w:p>
    <w:p w14:paraId="095504F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DAD3B4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termux-api</w:t>
      </w:r>
    </w:p>
    <w:p w14:paraId="19C7AC5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下面只列举一些可能会用到的</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想要获取更多关于</w:t>
      </w:r>
      <w:r w:rsidRPr="00024145">
        <w:rPr>
          <w:rFonts w:eastAsia="Times New Roman" w:cs="Consolas"/>
          <w:color w:val="E96900"/>
          <w:sz w:val="20"/>
          <w:szCs w:val="20"/>
          <w:shd w:val="clear" w:color="auto" w:fill="F8F8F8"/>
          <w:lang w:bidi="bo-CN"/>
        </w:rPr>
        <w:t>Termux-api</w:t>
      </w:r>
      <w:r w:rsidRPr="00024145">
        <w:rPr>
          <w:rFonts w:ascii="宋体" w:eastAsia="宋体" w:hAnsi="宋体" w:cs="宋体" w:hint="eastAsia"/>
          <w:sz w:val="24"/>
          <w:szCs w:val="24"/>
          <w:lang w:bidi="bo-CN"/>
        </w:rPr>
        <w:t>的话</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那就去参考官方文档</w:t>
      </w:r>
      <w:r w:rsidRPr="00024145">
        <w:rPr>
          <w:rFonts w:ascii="Times New Roman" w:eastAsia="Times New Roman" w:hAnsi="Times New Roman" w:cs="Times New Roman"/>
          <w:sz w:val="24"/>
          <w:szCs w:val="24"/>
          <w:lang w:bidi="bo-CN"/>
        </w:rPr>
        <w:t>.</w:t>
      </w:r>
    </w:p>
    <w:p w14:paraId="1C2B837D"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获取设备信息相</w:t>
      </w:r>
      <w:r w:rsidRPr="00024145">
        <w:rPr>
          <w:rFonts w:ascii="宋体" w:eastAsia="宋体" w:hAnsi="宋体" w:cs="宋体"/>
          <w:b/>
          <w:bCs/>
          <w:sz w:val="27"/>
          <w:szCs w:val="27"/>
          <w:lang w:bidi="bo-CN"/>
        </w:rPr>
        <w:t>关</w:t>
      </w:r>
    </w:p>
    <w:p w14:paraId="4C600BE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获取电池信</w:t>
      </w:r>
      <w:r w:rsidRPr="00024145">
        <w:rPr>
          <w:rFonts w:ascii="宋体" w:eastAsia="宋体" w:hAnsi="宋体" w:cs="宋体"/>
          <w:b/>
          <w:bCs/>
          <w:sz w:val="24"/>
          <w:szCs w:val="24"/>
          <w:lang w:bidi="bo-CN"/>
        </w:rPr>
        <w:t>息</w:t>
      </w:r>
    </w:p>
    <w:p w14:paraId="1BB49CC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AEFDA5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termux-battery-status</w:t>
      </w:r>
    </w:p>
    <w:p w14:paraId="5E98C14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参数无，返回信息是</w:t>
      </w:r>
      <w:r w:rsidRPr="00024145">
        <w:rPr>
          <w:rFonts w:ascii="Times New Roman" w:eastAsia="Times New Roman" w:hAnsi="Times New Roman" w:cs="Times New Roman"/>
          <w:sz w:val="24"/>
          <w:szCs w:val="24"/>
          <w:lang w:bidi="bo-CN"/>
        </w:rPr>
        <w:t>JSON</w:t>
      </w:r>
      <w:r w:rsidRPr="00024145">
        <w:rPr>
          <w:rFonts w:ascii="宋体" w:eastAsia="宋体" w:hAnsi="宋体" w:cs="宋体" w:hint="eastAsia"/>
          <w:sz w:val="24"/>
          <w:szCs w:val="24"/>
          <w:lang w:bidi="bo-CN"/>
        </w:rPr>
        <w:t>格式。</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可以看到电池的</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健康状况</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电量百分比</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温度情况</w:t>
      </w:r>
      <w:r w:rsidRPr="00024145">
        <w:rPr>
          <w:rFonts w:ascii="宋体" w:eastAsia="宋体" w:hAnsi="宋体" w:cs="宋体"/>
          <w:sz w:val="24"/>
          <w:szCs w:val="24"/>
          <w:lang w:bidi="bo-CN"/>
        </w:rPr>
        <w:t>等</w:t>
      </w:r>
    </w:p>
    <w:p w14:paraId="253ABF8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9D304A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0F6717C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"health"</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"GOOD"</w:t>
      </w:r>
      <w:r w:rsidRPr="00024145">
        <w:rPr>
          <w:rFonts w:ascii="Courier New" w:eastAsia="Times New Roman" w:hAnsi="Courier New" w:cs="Courier New"/>
          <w:color w:val="F8F8F2"/>
          <w:sz w:val="27"/>
          <w:szCs w:val="27"/>
          <w:lang w:bidi="bo-CN"/>
        </w:rPr>
        <w:t>,</w:t>
      </w:r>
    </w:p>
    <w:p w14:paraId="0107BFE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"percentage"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100,</w:t>
      </w:r>
    </w:p>
    <w:p w14:paraId="2158D00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"plugged"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"UNPLUGGED"</w:t>
      </w:r>
      <w:r w:rsidRPr="00024145">
        <w:rPr>
          <w:rFonts w:ascii="Courier New" w:eastAsia="Times New Roman" w:hAnsi="Courier New" w:cs="Courier New"/>
          <w:color w:val="F8F8F2"/>
          <w:sz w:val="27"/>
          <w:szCs w:val="27"/>
          <w:lang w:bidi="bo-CN"/>
        </w:rPr>
        <w:t>,</w:t>
      </w:r>
    </w:p>
    <w:p w14:paraId="6730E28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"status"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"DISCHARGING"</w:t>
      </w:r>
      <w:r w:rsidRPr="00024145">
        <w:rPr>
          <w:rFonts w:ascii="Courier New" w:eastAsia="Times New Roman" w:hAnsi="Courier New" w:cs="Courier New"/>
          <w:color w:val="F8F8F2"/>
          <w:sz w:val="27"/>
          <w:szCs w:val="27"/>
          <w:lang w:bidi="bo-CN"/>
        </w:rPr>
        <w:t>,</w:t>
      </w:r>
    </w:p>
    <w:p w14:paraId="597009E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"temperature"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24.600000381469727</w:t>
      </w:r>
    </w:p>
    <w:p w14:paraId="3A39FBB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5D7AE99B"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获取相机信</w:t>
      </w:r>
      <w:r w:rsidRPr="00024145">
        <w:rPr>
          <w:rFonts w:ascii="宋体" w:eastAsia="宋体" w:hAnsi="宋体" w:cs="宋体"/>
          <w:b/>
          <w:bCs/>
          <w:sz w:val="24"/>
          <w:szCs w:val="24"/>
          <w:lang w:bidi="bo-CN"/>
        </w:rPr>
        <w:t>息</w:t>
      </w:r>
    </w:p>
    <w:p w14:paraId="4F60D3B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0A82A9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termux-camera-info</w:t>
      </w:r>
    </w:p>
    <w:p w14:paraId="5E75D0E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参数无，返回信息是</w:t>
      </w:r>
      <w:r w:rsidRPr="00024145">
        <w:rPr>
          <w:rFonts w:ascii="Times New Roman" w:eastAsia="Times New Roman" w:hAnsi="Times New Roman" w:cs="Times New Roman"/>
          <w:sz w:val="24"/>
          <w:szCs w:val="24"/>
          <w:lang w:bidi="bo-CN"/>
        </w:rPr>
        <w:t>JSON</w:t>
      </w:r>
      <w:r w:rsidRPr="00024145">
        <w:rPr>
          <w:rFonts w:ascii="宋体" w:eastAsia="宋体" w:hAnsi="宋体" w:cs="宋体" w:hint="eastAsia"/>
          <w:sz w:val="24"/>
          <w:szCs w:val="24"/>
          <w:lang w:bidi="bo-CN"/>
        </w:rPr>
        <w:t>格式</w:t>
      </w:r>
      <w:r w:rsidRPr="00024145">
        <w:rPr>
          <w:rFonts w:ascii="宋体" w:eastAsia="宋体" w:hAnsi="宋体" w:cs="宋体"/>
          <w:sz w:val="24"/>
          <w:szCs w:val="24"/>
          <w:lang w:bidi="bo-CN"/>
        </w:rPr>
        <w:t>。</w:t>
      </w:r>
    </w:p>
    <w:p w14:paraId="68DBC152"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获取通讯录列</w:t>
      </w:r>
      <w:r w:rsidRPr="00024145">
        <w:rPr>
          <w:rFonts w:ascii="宋体" w:eastAsia="宋体" w:hAnsi="宋体" w:cs="宋体"/>
          <w:b/>
          <w:bCs/>
          <w:sz w:val="24"/>
          <w:szCs w:val="24"/>
          <w:lang w:bidi="bo-CN"/>
        </w:rPr>
        <w:t>表</w:t>
      </w:r>
    </w:p>
    <w:p w14:paraId="519468B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参数无，返回信息是</w:t>
      </w:r>
      <w:r w:rsidRPr="00024145">
        <w:rPr>
          <w:rFonts w:ascii="Times New Roman" w:eastAsia="Times New Roman" w:hAnsi="Times New Roman" w:cs="Times New Roman"/>
          <w:sz w:val="24"/>
          <w:szCs w:val="24"/>
          <w:lang w:bidi="bo-CN"/>
        </w:rPr>
        <w:t>JSON</w:t>
      </w:r>
      <w:r w:rsidRPr="00024145">
        <w:rPr>
          <w:rFonts w:ascii="宋体" w:eastAsia="宋体" w:hAnsi="宋体" w:cs="宋体" w:hint="eastAsia"/>
          <w:sz w:val="24"/>
          <w:szCs w:val="24"/>
          <w:lang w:bidi="bo-CN"/>
        </w:rPr>
        <w:t>格式</w:t>
      </w:r>
      <w:r w:rsidRPr="00024145">
        <w:rPr>
          <w:rFonts w:ascii="宋体" w:eastAsia="宋体" w:hAnsi="宋体" w:cs="宋体"/>
          <w:sz w:val="24"/>
          <w:szCs w:val="24"/>
          <w:lang w:bidi="bo-CN"/>
        </w:rPr>
        <w:t>。</w:t>
      </w:r>
    </w:p>
    <w:p w14:paraId="45820CF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93873C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termux-contact-list  </w:t>
      </w:r>
    </w:p>
    <w:p w14:paraId="75BEE339" w14:textId="14CEA581"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2C72A74" wp14:editId="13C8AE2D">
            <wp:extent cx="6645910" cy="2813050"/>
            <wp:effectExtent l="0" t="0" r="2540" b="6350"/>
            <wp:docPr id="34" name="Picture 34" descr="https://image.3001.net/images/20200420/15873737022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age.3001.net/images/20200420/1587373702290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2813050"/>
                    </a:xfrm>
                    <a:prstGeom prst="rect">
                      <a:avLst/>
                    </a:prstGeom>
                    <a:noFill/>
                    <a:ln>
                      <a:noFill/>
                    </a:ln>
                  </pic:spPr>
                </pic:pic>
              </a:graphicData>
            </a:graphic>
          </wp:inline>
        </w:drawing>
      </w:r>
    </w:p>
    <w:p w14:paraId="371FEF8E"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查看红外载波频</w:t>
      </w:r>
      <w:r w:rsidRPr="00024145">
        <w:rPr>
          <w:rFonts w:ascii="宋体" w:eastAsia="宋体" w:hAnsi="宋体" w:cs="宋体"/>
          <w:b/>
          <w:bCs/>
          <w:sz w:val="24"/>
          <w:szCs w:val="24"/>
          <w:lang w:bidi="bo-CN"/>
        </w:rPr>
        <w:t>率</w:t>
      </w:r>
    </w:p>
    <w:p w14:paraId="5F35D92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FD87A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termux-infrared-frequencies</w:t>
      </w:r>
    </w:p>
    <w:p w14:paraId="1EDA5F42"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获取无线电信</w:t>
      </w:r>
      <w:r w:rsidRPr="00024145">
        <w:rPr>
          <w:rFonts w:ascii="宋体" w:eastAsia="宋体" w:hAnsi="宋体" w:cs="宋体"/>
          <w:b/>
          <w:bCs/>
          <w:sz w:val="24"/>
          <w:szCs w:val="24"/>
          <w:lang w:bidi="bo-CN"/>
        </w:rPr>
        <w:t>息</w:t>
      </w:r>
    </w:p>
    <w:p w14:paraId="3A851F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无参数，返回格式是</w:t>
      </w:r>
      <w:r w:rsidRPr="00024145">
        <w:rPr>
          <w:rFonts w:ascii="Times New Roman" w:eastAsia="Times New Roman" w:hAnsi="Times New Roman" w:cs="Times New Roman"/>
          <w:sz w:val="24"/>
          <w:szCs w:val="24"/>
          <w:lang w:bidi="bo-CN"/>
        </w:rPr>
        <w:t>JSON</w:t>
      </w:r>
      <w:r w:rsidRPr="00024145">
        <w:rPr>
          <w:rFonts w:ascii="宋体" w:eastAsia="宋体" w:hAnsi="宋体" w:cs="宋体" w:hint="eastAsia"/>
          <w:sz w:val="24"/>
          <w:szCs w:val="24"/>
          <w:lang w:bidi="bo-CN"/>
        </w:rPr>
        <w:t>格</w:t>
      </w:r>
      <w:r w:rsidRPr="00024145">
        <w:rPr>
          <w:rFonts w:ascii="宋体" w:eastAsia="宋体" w:hAnsi="宋体" w:cs="宋体"/>
          <w:sz w:val="24"/>
          <w:szCs w:val="24"/>
          <w:lang w:bidi="bo-CN"/>
        </w:rPr>
        <w:t>式</w:t>
      </w:r>
    </w:p>
    <w:p w14:paraId="20267C6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F7E27F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termux-telephony-cellinfo</w:t>
      </w:r>
    </w:p>
    <w:p w14:paraId="25D03EAB"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查看手机运营商信</w:t>
      </w:r>
      <w:r w:rsidRPr="00024145">
        <w:rPr>
          <w:rFonts w:ascii="宋体" w:eastAsia="宋体" w:hAnsi="宋体" w:cs="宋体"/>
          <w:b/>
          <w:bCs/>
          <w:sz w:val="24"/>
          <w:szCs w:val="24"/>
          <w:lang w:bidi="bo-CN"/>
        </w:rPr>
        <w:t>息</w:t>
      </w:r>
    </w:p>
    <w:p w14:paraId="4100FD6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无参数，返回格式是</w:t>
      </w:r>
      <w:r w:rsidRPr="00024145">
        <w:rPr>
          <w:rFonts w:ascii="Times New Roman" w:eastAsia="Times New Roman" w:hAnsi="Times New Roman" w:cs="Times New Roman"/>
          <w:sz w:val="24"/>
          <w:szCs w:val="24"/>
          <w:lang w:bidi="bo-CN"/>
        </w:rPr>
        <w:t>JSON</w:t>
      </w:r>
      <w:r w:rsidRPr="00024145">
        <w:rPr>
          <w:rFonts w:ascii="宋体" w:eastAsia="宋体" w:hAnsi="宋体" w:cs="宋体" w:hint="eastAsia"/>
          <w:sz w:val="24"/>
          <w:szCs w:val="24"/>
          <w:lang w:bidi="bo-CN"/>
        </w:rPr>
        <w:t>格</w:t>
      </w:r>
      <w:r w:rsidRPr="00024145">
        <w:rPr>
          <w:rFonts w:ascii="宋体" w:eastAsia="宋体" w:hAnsi="宋体" w:cs="宋体"/>
          <w:sz w:val="24"/>
          <w:szCs w:val="24"/>
          <w:lang w:bidi="bo-CN"/>
        </w:rPr>
        <w:t>式</w:t>
      </w:r>
    </w:p>
    <w:p w14:paraId="5E06966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DC612B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termux-telephony-deviceinfo</w:t>
      </w:r>
    </w:p>
    <w:p w14:paraId="72C9C48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国光的实际测试返回值</w:t>
      </w:r>
      <w:r w:rsidRPr="00024145">
        <w:rPr>
          <w:rFonts w:ascii="Times New Roman" w:eastAsia="Times New Roman" w:hAnsi="Times New Roman" w:cs="Times New Roman"/>
          <w:sz w:val="24"/>
          <w:szCs w:val="24"/>
          <w:lang w:bidi="bo-CN"/>
        </w:rPr>
        <w:t>:</w:t>
      </w:r>
    </w:p>
    <w:p w14:paraId="4184A5F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18E0B10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7EF341E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"data_enabled"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"true"</w:t>
      </w:r>
      <w:r w:rsidRPr="00024145">
        <w:rPr>
          <w:rFonts w:ascii="Courier New" w:eastAsia="Times New Roman" w:hAnsi="Courier New" w:cs="Courier New"/>
          <w:color w:val="FEFEFE"/>
          <w:sz w:val="27"/>
          <w:szCs w:val="27"/>
          <w:lang w:bidi="bo-CN"/>
        </w:rPr>
        <w:t>,</w:t>
      </w:r>
    </w:p>
    <w:p w14:paraId="5533891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"data_activity"</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"dormant"</w:t>
      </w:r>
      <w:r w:rsidRPr="00024145">
        <w:rPr>
          <w:rFonts w:ascii="Courier New" w:eastAsia="Times New Roman" w:hAnsi="Courier New" w:cs="Courier New"/>
          <w:color w:val="FEFEFE"/>
          <w:sz w:val="27"/>
          <w:szCs w:val="27"/>
          <w:lang w:bidi="bo-CN"/>
        </w:rPr>
        <w:t>,</w:t>
      </w:r>
    </w:p>
    <w:p w14:paraId="351F194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"data_state"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"disconnected"</w:t>
      </w:r>
      <w:r w:rsidRPr="00024145">
        <w:rPr>
          <w:rFonts w:ascii="Courier New" w:eastAsia="Times New Roman" w:hAnsi="Courier New" w:cs="Courier New"/>
          <w:color w:val="FEFEFE"/>
          <w:sz w:val="27"/>
          <w:szCs w:val="27"/>
          <w:lang w:bidi="bo-CN"/>
        </w:rPr>
        <w:t>,</w:t>
      </w:r>
    </w:p>
    <w:p w14:paraId="0519EED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"device_id"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null</w:t>
      </w:r>
      <w:r w:rsidRPr="00024145">
        <w:rPr>
          <w:rFonts w:ascii="Courier New" w:eastAsia="Times New Roman" w:hAnsi="Courier New" w:cs="Courier New"/>
          <w:color w:val="FEFEFE"/>
          <w:sz w:val="27"/>
          <w:szCs w:val="27"/>
          <w:lang w:bidi="bo-CN"/>
        </w:rPr>
        <w:t>,</w:t>
      </w:r>
    </w:p>
    <w:p w14:paraId="4EEDA35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"device_software_version"</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"00"</w:t>
      </w:r>
      <w:r w:rsidRPr="00024145">
        <w:rPr>
          <w:rFonts w:ascii="Courier New" w:eastAsia="Times New Roman" w:hAnsi="Courier New" w:cs="Courier New"/>
          <w:color w:val="FEFEFE"/>
          <w:sz w:val="27"/>
          <w:szCs w:val="27"/>
          <w:lang w:bidi="bo-CN"/>
        </w:rPr>
        <w:t>,</w:t>
      </w:r>
    </w:p>
    <w:p w14:paraId="0D9F777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"phone_count"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2</w:t>
      </w:r>
      <w:r w:rsidRPr="00024145">
        <w:rPr>
          <w:rFonts w:ascii="Courier New" w:eastAsia="Times New Roman" w:hAnsi="Courier New" w:cs="Courier New"/>
          <w:color w:val="FEFEFE"/>
          <w:sz w:val="27"/>
          <w:szCs w:val="27"/>
          <w:lang w:bidi="bo-CN"/>
        </w:rPr>
        <w:t>,</w:t>
      </w:r>
    </w:p>
    <w:p w14:paraId="39B752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"phone_type"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"gsm"</w:t>
      </w:r>
      <w:r w:rsidRPr="00024145">
        <w:rPr>
          <w:rFonts w:ascii="Courier New" w:eastAsia="Times New Roman" w:hAnsi="Courier New" w:cs="Courier New"/>
          <w:color w:val="FEFEFE"/>
          <w:sz w:val="27"/>
          <w:szCs w:val="27"/>
          <w:lang w:bidi="bo-CN"/>
        </w:rPr>
        <w:t>,</w:t>
      </w:r>
    </w:p>
    <w:p w14:paraId="48DFD23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"network_operator"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"46001"</w:t>
      </w:r>
      <w:r w:rsidRPr="00024145">
        <w:rPr>
          <w:rFonts w:ascii="Courier New" w:eastAsia="Times New Roman" w:hAnsi="Courier New" w:cs="Courier New"/>
          <w:color w:val="FEFEFE"/>
          <w:sz w:val="27"/>
          <w:szCs w:val="27"/>
          <w:lang w:bidi="bo-CN"/>
        </w:rPr>
        <w:t>,</w:t>
      </w:r>
    </w:p>
    <w:p w14:paraId="4D8F66C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"network_operator_name"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中国联通</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1167F83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"network_country_iso"</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"cn"</w:t>
      </w:r>
      <w:r w:rsidRPr="00024145">
        <w:rPr>
          <w:rFonts w:ascii="Courier New" w:eastAsia="Times New Roman" w:hAnsi="Courier New" w:cs="Courier New"/>
          <w:color w:val="FEFEFE"/>
          <w:sz w:val="27"/>
          <w:szCs w:val="27"/>
          <w:lang w:bidi="bo-CN"/>
        </w:rPr>
        <w:t>,</w:t>
      </w:r>
    </w:p>
    <w:p w14:paraId="5CA9B70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"network_type"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"lte"</w:t>
      </w:r>
      <w:r w:rsidRPr="00024145">
        <w:rPr>
          <w:rFonts w:ascii="Courier New" w:eastAsia="Times New Roman" w:hAnsi="Courier New" w:cs="Courier New"/>
          <w:color w:val="FEFEFE"/>
          <w:sz w:val="27"/>
          <w:szCs w:val="27"/>
          <w:lang w:bidi="bo-CN"/>
        </w:rPr>
        <w:t>,</w:t>
      </w:r>
    </w:p>
    <w:p w14:paraId="75DFAD6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"network_roaming"</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false</w:t>
      </w:r>
      <w:r w:rsidRPr="00024145">
        <w:rPr>
          <w:rFonts w:ascii="Courier New" w:eastAsia="Times New Roman" w:hAnsi="Courier New" w:cs="Courier New"/>
          <w:color w:val="FEFEFE"/>
          <w:sz w:val="27"/>
          <w:szCs w:val="27"/>
          <w:lang w:bidi="bo-CN"/>
        </w:rPr>
        <w:t>,</w:t>
      </w:r>
    </w:p>
    <w:p w14:paraId="210D5B0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"sim_country_iso"</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"cn"</w:t>
      </w:r>
      <w:r w:rsidRPr="00024145">
        <w:rPr>
          <w:rFonts w:ascii="Courier New" w:eastAsia="Times New Roman" w:hAnsi="Courier New" w:cs="Courier New"/>
          <w:color w:val="FEFEFE"/>
          <w:sz w:val="27"/>
          <w:szCs w:val="27"/>
          <w:lang w:bidi="bo-CN"/>
        </w:rPr>
        <w:t>,</w:t>
      </w:r>
    </w:p>
    <w:p w14:paraId="186933E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"sim_operator"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"46011"</w:t>
      </w:r>
      <w:r w:rsidRPr="00024145">
        <w:rPr>
          <w:rFonts w:ascii="Courier New" w:eastAsia="Times New Roman" w:hAnsi="Courier New" w:cs="Courier New"/>
          <w:color w:val="FEFEFE"/>
          <w:sz w:val="27"/>
          <w:szCs w:val="27"/>
          <w:lang w:bidi="bo-CN"/>
        </w:rPr>
        <w:t>,</w:t>
      </w:r>
    </w:p>
    <w:p w14:paraId="16F9903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"sim_operator_name"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中国联通</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7F1D8F2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"sim_serial_number"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null</w:t>
      </w:r>
      <w:r w:rsidRPr="00024145">
        <w:rPr>
          <w:rFonts w:ascii="Courier New" w:eastAsia="Times New Roman" w:hAnsi="Courier New" w:cs="Courier New"/>
          <w:color w:val="FEFEFE"/>
          <w:sz w:val="27"/>
          <w:szCs w:val="27"/>
          <w:lang w:bidi="bo-CN"/>
        </w:rPr>
        <w:t>,</w:t>
      </w:r>
    </w:p>
    <w:p w14:paraId="2C08AA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"sim_subscriber_id"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null</w:t>
      </w:r>
      <w:r w:rsidRPr="00024145">
        <w:rPr>
          <w:rFonts w:ascii="Courier New" w:eastAsia="Times New Roman" w:hAnsi="Courier New" w:cs="Courier New"/>
          <w:color w:val="FEFEFE"/>
          <w:sz w:val="27"/>
          <w:szCs w:val="27"/>
          <w:lang w:bidi="bo-CN"/>
        </w:rPr>
        <w:t>,</w:t>
      </w:r>
    </w:p>
    <w:p w14:paraId="6393DF1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"sim_state"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"ready"</w:t>
      </w:r>
    </w:p>
    <w:p w14:paraId="3AE3080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32B863CA"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w:t>
      </w:r>
      <w:r w:rsidRPr="00024145">
        <w:rPr>
          <w:rFonts w:ascii="Times New Roman" w:eastAsia="Times New Roman" w:hAnsi="Times New Roman" w:cs="Times New Roman"/>
          <w:b/>
          <w:bCs/>
          <w:sz w:val="24"/>
          <w:szCs w:val="24"/>
          <w:lang w:bidi="bo-CN"/>
        </w:rPr>
        <w:t xml:space="preserve"> tts </w:t>
      </w:r>
      <w:r w:rsidRPr="00024145">
        <w:rPr>
          <w:rFonts w:ascii="宋体" w:eastAsia="宋体" w:hAnsi="宋体" w:cs="宋体" w:hint="eastAsia"/>
          <w:b/>
          <w:bCs/>
          <w:sz w:val="24"/>
          <w:szCs w:val="24"/>
          <w:lang w:bidi="bo-CN"/>
        </w:rPr>
        <w:t>语音引擎信</w:t>
      </w:r>
      <w:r w:rsidRPr="00024145">
        <w:rPr>
          <w:rFonts w:ascii="宋体" w:eastAsia="宋体" w:hAnsi="宋体" w:cs="宋体"/>
          <w:b/>
          <w:bCs/>
          <w:sz w:val="24"/>
          <w:szCs w:val="24"/>
          <w:lang w:bidi="bo-CN"/>
        </w:rPr>
        <w:t>息</w:t>
      </w:r>
    </w:p>
    <w:p w14:paraId="66D9156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116BBC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termux-tts-engines</w:t>
      </w:r>
    </w:p>
    <w:p w14:paraId="502F87D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国光的实际演示</w:t>
      </w:r>
      <w:r w:rsidRPr="00024145">
        <w:rPr>
          <w:rFonts w:ascii="Times New Roman" w:eastAsia="Times New Roman" w:hAnsi="Times New Roman" w:cs="Times New Roman"/>
          <w:sz w:val="24"/>
          <w:szCs w:val="24"/>
          <w:lang w:bidi="bo-CN"/>
        </w:rPr>
        <w:t>:</w:t>
      </w:r>
    </w:p>
    <w:p w14:paraId="4A7AC07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623721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lastRenderedPageBreak/>
        <w:t>[</w:t>
      </w:r>
    </w:p>
    <w:p w14:paraId="780083C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46CD421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"name"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"com.google.android.tts"</w:t>
      </w:r>
      <w:r w:rsidRPr="00024145">
        <w:rPr>
          <w:rFonts w:ascii="Courier New" w:eastAsia="Times New Roman" w:hAnsi="Courier New" w:cs="Courier New"/>
          <w:color w:val="FEFEFE"/>
          <w:sz w:val="27"/>
          <w:szCs w:val="27"/>
          <w:lang w:bidi="bo-CN"/>
        </w:rPr>
        <w:t>,</w:t>
      </w:r>
    </w:p>
    <w:p w14:paraId="4B6E291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"label"</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 xml:space="preserve">"Google </w:t>
      </w:r>
      <w:r w:rsidRPr="00024145">
        <w:rPr>
          <w:rFonts w:ascii="微软雅黑" w:eastAsia="微软雅黑" w:hAnsi="微软雅黑" w:cs="微软雅黑" w:hint="eastAsia"/>
          <w:color w:val="ABE338"/>
          <w:sz w:val="27"/>
          <w:szCs w:val="27"/>
          <w:lang w:bidi="bo-CN"/>
        </w:rPr>
        <w:t>文字转语音引擎</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5C2AB63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"default"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false</w:t>
      </w:r>
    </w:p>
    <w:p w14:paraId="6D9E110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6401508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217C24D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"name"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"com.xiaomi.mibrain.speech"</w:t>
      </w:r>
      <w:r w:rsidRPr="00024145">
        <w:rPr>
          <w:rFonts w:ascii="Courier New" w:eastAsia="Times New Roman" w:hAnsi="Courier New" w:cs="Courier New"/>
          <w:color w:val="FEFEFE"/>
          <w:sz w:val="27"/>
          <w:szCs w:val="27"/>
          <w:lang w:bidi="bo-CN"/>
        </w:rPr>
        <w:t>,</w:t>
      </w:r>
    </w:p>
    <w:p w14:paraId="329E09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"label"</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小爱语音引擎</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73F256D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"default"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true</w:t>
      </w:r>
    </w:p>
    <w:p w14:paraId="32F9B8A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312E2DB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539BDAA2"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w:t>
      </w:r>
      <w:r w:rsidRPr="00024145">
        <w:rPr>
          <w:rFonts w:ascii="Times New Roman" w:eastAsia="Times New Roman" w:hAnsi="Times New Roman" w:cs="Times New Roman"/>
          <w:b/>
          <w:bCs/>
          <w:sz w:val="24"/>
          <w:szCs w:val="24"/>
          <w:lang w:bidi="bo-CN"/>
        </w:rPr>
        <w:t xml:space="preserve"> USB </w:t>
      </w:r>
      <w:r w:rsidRPr="00024145">
        <w:rPr>
          <w:rFonts w:ascii="宋体" w:eastAsia="宋体" w:hAnsi="宋体" w:cs="宋体" w:hint="eastAsia"/>
          <w:b/>
          <w:bCs/>
          <w:sz w:val="24"/>
          <w:szCs w:val="24"/>
          <w:lang w:bidi="bo-CN"/>
        </w:rPr>
        <w:t>设备信</w:t>
      </w:r>
      <w:r w:rsidRPr="00024145">
        <w:rPr>
          <w:rFonts w:ascii="宋体" w:eastAsia="宋体" w:hAnsi="宋体" w:cs="宋体"/>
          <w:b/>
          <w:bCs/>
          <w:sz w:val="24"/>
          <w:szCs w:val="24"/>
          <w:lang w:bidi="bo-CN"/>
        </w:rPr>
        <w:t>息</w:t>
      </w:r>
    </w:p>
    <w:p w14:paraId="1D1F51F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597634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termux-usb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-l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-e </w:t>
      </w:r>
      <w:r w:rsidRPr="00024145">
        <w:rPr>
          <w:rFonts w:ascii="微软雅黑" w:eastAsia="微软雅黑" w:hAnsi="微软雅黑" w:cs="微软雅黑" w:hint="eastAsia"/>
          <w:color w:val="F8F8F2"/>
          <w:sz w:val="27"/>
          <w:szCs w:val="27"/>
          <w:lang w:bidi="bo-CN"/>
        </w:rPr>
        <w:t>命令</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8F8F2"/>
          <w:sz w:val="27"/>
          <w:szCs w:val="27"/>
          <w:lang w:bidi="bo-CN"/>
        </w:rPr>
        <w:t>设备</w:t>
      </w:r>
      <w:r w:rsidRPr="00024145">
        <w:rPr>
          <w:rFonts w:ascii="Courier New" w:eastAsia="Times New Roman" w:hAnsi="Courier New" w:cs="Courier New"/>
          <w:color w:val="FEFEFE"/>
          <w:sz w:val="27"/>
          <w:szCs w:val="27"/>
          <w:lang w:bidi="bo-CN"/>
        </w:rPr>
        <w:t>]</w:t>
      </w:r>
    </w:p>
    <w:p w14:paraId="2BC803F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选项细</w:t>
      </w:r>
      <w:r w:rsidRPr="00024145">
        <w:rPr>
          <w:rFonts w:ascii="宋体" w:eastAsia="宋体" w:hAnsi="宋体" w:cs="宋体"/>
          <w:sz w:val="24"/>
          <w:szCs w:val="24"/>
          <w:lang w:bidi="bo-CN"/>
        </w:rPr>
        <w:t>节</w:t>
      </w:r>
    </w:p>
    <w:p w14:paraId="334BFF0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05839E8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列出可用设备</w:t>
      </w:r>
    </w:p>
    <w:p w14:paraId="2564E1C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如果尚未授予权限，则显示</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权限请求对话框</w:t>
      </w:r>
    </w:p>
    <w:p w14:paraId="2A3769F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command       </w:t>
      </w:r>
      <w:r w:rsidRPr="00024145">
        <w:rPr>
          <w:rFonts w:ascii="微软雅黑" w:eastAsia="微软雅黑" w:hAnsi="微软雅黑" w:cs="微软雅黑" w:hint="eastAsia"/>
          <w:color w:val="FFD700"/>
          <w:sz w:val="27"/>
          <w:szCs w:val="27"/>
          <w:lang w:bidi="bo-CN"/>
        </w:rPr>
        <w:t>执行指定的命</w:t>
      </w:r>
      <w:r w:rsidRPr="00024145">
        <w:rPr>
          <w:rFonts w:ascii="微软雅黑" w:eastAsia="微软雅黑" w:hAnsi="微软雅黑" w:cs="微软雅黑"/>
          <w:color w:val="FFD700"/>
          <w:sz w:val="27"/>
          <w:szCs w:val="27"/>
          <w:lang w:bidi="bo-CN"/>
        </w:rPr>
        <w:t>令</w:t>
      </w:r>
    </w:p>
    <w:p w14:paraId="2AE9D3B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Android Termux </w:t>
      </w:r>
      <w:r w:rsidRPr="00024145">
        <w:rPr>
          <w:rFonts w:ascii="宋体" w:eastAsia="宋体" w:hAnsi="宋体" w:cs="宋体" w:hint="eastAsia"/>
          <w:sz w:val="24"/>
          <w:szCs w:val="24"/>
          <w:lang w:bidi="bo-CN"/>
        </w:rPr>
        <w:t>下要读取</w:t>
      </w:r>
      <w:r w:rsidRPr="00024145">
        <w:rPr>
          <w:rFonts w:ascii="Times New Roman" w:eastAsia="Times New Roman" w:hAnsi="Times New Roman" w:cs="Times New Roman"/>
          <w:sz w:val="24"/>
          <w:szCs w:val="24"/>
          <w:lang w:bidi="bo-CN"/>
        </w:rPr>
        <w:t xml:space="preserve"> USB </w:t>
      </w:r>
      <w:r w:rsidRPr="00024145">
        <w:rPr>
          <w:rFonts w:ascii="宋体" w:eastAsia="宋体" w:hAnsi="宋体" w:cs="宋体" w:hint="eastAsia"/>
          <w:sz w:val="24"/>
          <w:szCs w:val="24"/>
          <w:lang w:bidi="bo-CN"/>
        </w:rPr>
        <w:t>内容或者</w:t>
      </w:r>
      <w:r w:rsidRPr="00024145">
        <w:rPr>
          <w:rFonts w:ascii="Times New Roman" w:eastAsia="Times New Roman" w:hAnsi="Times New Roman" w:cs="Times New Roman"/>
          <w:sz w:val="24"/>
          <w:szCs w:val="24"/>
          <w:lang w:bidi="bo-CN"/>
        </w:rPr>
        <w:t xml:space="preserve"> U</w:t>
      </w:r>
      <w:r w:rsidRPr="00024145">
        <w:rPr>
          <w:rFonts w:ascii="宋体" w:eastAsia="宋体" w:hAnsi="宋体" w:cs="宋体" w:hint="eastAsia"/>
          <w:sz w:val="24"/>
          <w:szCs w:val="24"/>
          <w:lang w:bidi="bo-CN"/>
        </w:rPr>
        <w:t>盘的时候，还需要安装如下依赖包</w:t>
      </w:r>
      <w:r w:rsidRPr="00024145">
        <w:rPr>
          <w:rFonts w:ascii="Times New Roman" w:eastAsia="Times New Roman" w:hAnsi="Times New Roman" w:cs="Times New Roman"/>
          <w:sz w:val="24"/>
          <w:szCs w:val="24"/>
          <w:lang w:bidi="bo-CN"/>
        </w:rPr>
        <w:t>:</w:t>
      </w:r>
    </w:p>
    <w:p w14:paraId="676B23C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447D05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termux-api libusb clang -y</w:t>
      </w:r>
    </w:p>
    <w:p w14:paraId="2210BE6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有些包我们上面已经安装过了</w:t>
      </w:r>
      <w:r w:rsidRPr="00024145">
        <w:rPr>
          <w:rFonts w:ascii="宋体" w:eastAsia="宋体" w:hAnsi="宋体" w:cs="宋体"/>
          <w:sz w:val="24"/>
          <w:szCs w:val="24"/>
          <w:lang w:bidi="bo-CN"/>
        </w:rPr>
        <w:t>。</w:t>
      </w:r>
    </w:p>
    <w:p w14:paraId="77642CC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下面国光来实际演示一下这个</w:t>
      </w:r>
      <w:r w:rsidRPr="00024145">
        <w:rPr>
          <w:rFonts w:ascii="Times New Roman" w:eastAsia="Times New Roman" w:hAnsi="Times New Roman" w:cs="Times New Roman"/>
          <w:sz w:val="24"/>
          <w:szCs w:val="24"/>
          <w:lang w:bidi="bo-CN"/>
        </w:rPr>
        <w:t xml:space="preserve"> API </w:t>
      </w:r>
      <w:r w:rsidRPr="00024145">
        <w:rPr>
          <w:rFonts w:ascii="宋体" w:eastAsia="宋体" w:hAnsi="宋体" w:cs="宋体" w:hint="eastAsia"/>
          <w:sz w:val="24"/>
          <w:szCs w:val="24"/>
          <w:lang w:bidi="bo-CN"/>
        </w:rPr>
        <w:t>的使用</w:t>
      </w:r>
      <w:r w:rsidRPr="00024145">
        <w:rPr>
          <w:rFonts w:ascii="Times New Roman" w:eastAsia="Times New Roman" w:hAnsi="Times New Roman" w:cs="Times New Roman"/>
          <w:sz w:val="24"/>
          <w:szCs w:val="24"/>
          <w:lang w:bidi="bo-CN"/>
        </w:rPr>
        <w:t>:</w:t>
      </w:r>
    </w:p>
    <w:p w14:paraId="5915FE0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查看</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次数</w:t>
      </w:r>
      <w:r w:rsidRPr="00024145">
        <w:rPr>
          <w:rFonts w:ascii="Times New Roman" w:eastAsia="Times New Roman" w:hAnsi="Times New Roman" w:cs="Times New Roman"/>
          <w:sz w:val="24"/>
          <w:szCs w:val="24"/>
          <w:lang w:bidi="bo-CN"/>
        </w:rPr>
        <w:t xml:space="preserve"> Android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USB </w:t>
      </w:r>
      <w:r w:rsidRPr="00024145">
        <w:rPr>
          <w:rFonts w:ascii="宋体" w:eastAsia="宋体" w:hAnsi="宋体" w:cs="宋体" w:hint="eastAsia"/>
          <w:sz w:val="24"/>
          <w:szCs w:val="24"/>
          <w:lang w:bidi="bo-CN"/>
        </w:rPr>
        <w:t>设备信息</w:t>
      </w:r>
      <w:r w:rsidRPr="00024145">
        <w:rPr>
          <w:rFonts w:ascii="Times New Roman" w:eastAsia="Times New Roman" w:hAnsi="Times New Roman" w:cs="Times New Roman"/>
          <w:sz w:val="24"/>
          <w:szCs w:val="24"/>
          <w:lang w:bidi="bo-CN"/>
        </w:rPr>
        <w:t>:</w:t>
      </w:r>
    </w:p>
    <w:p w14:paraId="3BBFD7A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9C195A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termux-usb -l</w:t>
      </w:r>
    </w:p>
    <w:p w14:paraId="229651E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7BCFD90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"/dev/bus/usb/001/002"</w:t>
      </w:r>
    </w:p>
    <w:p w14:paraId="6FC6263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1FB577E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可以看到国光我这个</w:t>
      </w:r>
      <w:r w:rsidRPr="00024145">
        <w:rPr>
          <w:rFonts w:ascii="Times New Roman" w:eastAsia="Times New Roman" w:hAnsi="Times New Roman" w:cs="Times New Roman"/>
          <w:sz w:val="24"/>
          <w:szCs w:val="24"/>
          <w:lang w:bidi="bo-CN"/>
        </w:rPr>
        <w:t xml:space="preserve"> 512GB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M.2 SSD </w:t>
      </w:r>
      <w:r w:rsidRPr="00024145">
        <w:rPr>
          <w:rFonts w:ascii="宋体" w:eastAsia="宋体" w:hAnsi="宋体" w:cs="宋体" w:hint="eastAsia"/>
          <w:sz w:val="24"/>
          <w:szCs w:val="24"/>
          <w:lang w:bidi="bo-CN"/>
        </w:rPr>
        <w:t>已经显示在列表中了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装作不经意间说出来的样子，类似于朱一旦不经意间露出自己的劳力士一样</w:t>
      </w:r>
      <w:r w:rsidRPr="00024145">
        <w:rPr>
          <w:rFonts w:ascii="Times New Roman" w:eastAsia="Times New Roman" w:hAnsi="Times New Roman" w:cs="Times New Roman"/>
          <w:sz w:val="24"/>
          <w:szCs w:val="24"/>
          <w:lang w:bidi="bo-CN"/>
        </w:rPr>
        <w:t xml:space="preserve"> 2333)</w:t>
      </w:r>
    </w:p>
    <w:p w14:paraId="0FC6BED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请求访问权限</w:t>
      </w:r>
      <w:r w:rsidRPr="00024145">
        <w:rPr>
          <w:rFonts w:ascii="Times New Roman" w:eastAsia="Times New Roman" w:hAnsi="Times New Roman" w:cs="Times New Roman"/>
          <w:sz w:val="24"/>
          <w:szCs w:val="24"/>
          <w:lang w:bidi="bo-CN"/>
        </w:rPr>
        <w:t>:</w:t>
      </w:r>
    </w:p>
    <w:p w14:paraId="56947F6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9E91DF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termux-usb -r /dev/bus/usb/001/002</w:t>
      </w:r>
    </w:p>
    <w:p w14:paraId="1F303EE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18E96B5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Access granted.</w:t>
      </w:r>
    </w:p>
    <w:p w14:paraId="4DC809D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下面级可以尝试写代码去访问这个</w:t>
      </w:r>
      <w:r w:rsidRPr="00024145">
        <w:rPr>
          <w:rFonts w:ascii="Times New Roman" w:eastAsia="Times New Roman" w:hAnsi="Times New Roman" w:cs="Times New Roman"/>
          <w:sz w:val="24"/>
          <w:szCs w:val="24"/>
          <w:lang w:bidi="bo-CN"/>
        </w:rPr>
        <w:t xml:space="preserve"> USB </w:t>
      </w:r>
      <w:r w:rsidRPr="00024145">
        <w:rPr>
          <w:rFonts w:ascii="宋体" w:eastAsia="宋体" w:hAnsi="宋体" w:cs="宋体" w:hint="eastAsia"/>
          <w:sz w:val="24"/>
          <w:szCs w:val="24"/>
          <w:lang w:bidi="bo-CN"/>
        </w:rPr>
        <w:t>设备内容了</w:t>
      </w:r>
      <w:r w:rsidRPr="00024145">
        <w:rPr>
          <w:rFonts w:ascii="Times New Roman" w:eastAsia="Times New Roman" w:hAnsi="Times New Roman" w:cs="Times New Roman"/>
          <w:sz w:val="24"/>
          <w:szCs w:val="24"/>
          <w:lang w:bidi="bo-CN"/>
        </w:rPr>
        <w:t>:</w:t>
      </w:r>
    </w:p>
    <w:p w14:paraId="0E2EC5D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usbtest.c</w:t>
      </w:r>
    </w:p>
    <w:p w14:paraId="3368942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C</w:t>
      </w:r>
    </w:p>
    <w:p w14:paraId="4E09A91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A07A"/>
          <w:sz w:val="27"/>
          <w:szCs w:val="27"/>
          <w:lang w:bidi="bo-CN"/>
        </w:rPr>
        <w:t>#</w:t>
      </w:r>
      <w:r w:rsidRPr="00024145">
        <w:rPr>
          <w:rFonts w:ascii="Courier New" w:eastAsia="Times New Roman" w:hAnsi="Courier New" w:cs="Courier New"/>
          <w:color w:val="00E0E0"/>
          <w:sz w:val="27"/>
          <w:szCs w:val="27"/>
          <w:lang w:bidi="bo-CN"/>
        </w:rPr>
        <w:t>include</w:t>
      </w:r>
      <w:r w:rsidRPr="00024145">
        <w:rPr>
          <w:rFonts w:ascii="Courier New" w:eastAsia="Times New Roman" w:hAnsi="Courier New" w:cs="Courier New"/>
          <w:color w:val="FFA07A"/>
          <w:sz w:val="27"/>
          <w:szCs w:val="27"/>
          <w:lang w:bidi="bo-CN"/>
        </w:rPr>
        <w:t xml:space="preserve"> </w:t>
      </w:r>
      <w:r w:rsidRPr="00024145">
        <w:rPr>
          <w:rFonts w:ascii="Courier New" w:eastAsia="Times New Roman" w:hAnsi="Courier New" w:cs="Courier New"/>
          <w:color w:val="ABE338"/>
          <w:sz w:val="27"/>
          <w:szCs w:val="27"/>
          <w:lang w:bidi="bo-CN"/>
        </w:rPr>
        <w:t>&lt;stdio.h&gt;</w:t>
      </w:r>
    </w:p>
    <w:p w14:paraId="63A7AA6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A07A"/>
          <w:sz w:val="27"/>
          <w:szCs w:val="27"/>
          <w:lang w:bidi="bo-CN"/>
        </w:rPr>
        <w:t>#</w:t>
      </w:r>
      <w:r w:rsidRPr="00024145">
        <w:rPr>
          <w:rFonts w:ascii="Courier New" w:eastAsia="Times New Roman" w:hAnsi="Courier New" w:cs="Courier New"/>
          <w:color w:val="00E0E0"/>
          <w:sz w:val="27"/>
          <w:szCs w:val="27"/>
          <w:lang w:bidi="bo-CN"/>
        </w:rPr>
        <w:t>include</w:t>
      </w:r>
      <w:r w:rsidRPr="00024145">
        <w:rPr>
          <w:rFonts w:ascii="Courier New" w:eastAsia="Times New Roman" w:hAnsi="Courier New" w:cs="Courier New"/>
          <w:color w:val="FFA07A"/>
          <w:sz w:val="27"/>
          <w:szCs w:val="27"/>
          <w:lang w:bidi="bo-CN"/>
        </w:rPr>
        <w:t xml:space="preserve"> </w:t>
      </w:r>
      <w:r w:rsidRPr="00024145">
        <w:rPr>
          <w:rFonts w:ascii="Courier New" w:eastAsia="Times New Roman" w:hAnsi="Courier New" w:cs="Courier New"/>
          <w:color w:val="ABE338"/>
          <w:sz w:val="27"/>
          <w:szCs w:val="27"/>
          <w:lang w:bidi="bo-CN"/>
        </w:rPr>
        <w:t>&lt;assert.h&gt;</w:t>
      </w:r>
    </w:p>
    <w:p w14:paraId="3241C26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A07A"/>
          <w:sz w:val="27"/>
          <w:szCs w:val="27"/>
          <w:lang w:bidi="bo-CN"/>
        </w:rPr>
        <w:t>#</w:t>
      </w:r>
      <w:r w:rsidRPr="00024145">
        <w:rPr>
          <w:rFonts w:ascii="Courier New" w:eastAsia="Times New Roman" w:hAnsi="Courier New" w:cs="Courier New"/>
          <w:color w:val="00E0E0"/>
          <w:sz w:val="27"/>
          <w:szCs w:val="27"/>
          <w:lang w:bidi="bo-CN"/>
        </w:rPr>
        <w:t>include</w:t>
      </w:r>
      <w:r w:rsidRPr="00024145">
        <w:rPr>
          <w:rFonts w:ascii="Courier New" w:eastAsia="Times New Roman" w:hAnsi="Courier New" w:cs="Courier New"/>
          <w:color w:val="FFA07A"/>
          <w:sz w:val="27"/>
          <w:szCs w:val="27"/>
          <w:lang w:bidi="bo-CN"/>
        </w:rPr>
        <w:t xml:space="preserve"> </w:t>
      </w:r>
      <w:r w:rsidRPr="00024145">
        <w:rPr>
          <w:rFonts w:ascii="Courier New" w:eastAsia="Times New Roman" w:hAnsi="Courier New" w:cs="Courier New"/>
          <w:color w:val="ABE338"/>
          <w:sz w:val="27"/>
          <w:szCs w:val="27"/>
          <w:lang w:bidi="bo-CN"/>
        </w:rPr>
        <w:t>&lt;libusb-1.0/libusb.h&gt;</w:t>
      </w:r>
    </w:p>
    <w:p w14:paraId="1FCAF89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48AF0A7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00E0E0"/>
          <w:sz w:val="27"/>
          <w:szCs w:val="27"/>
          <w:lang w:bidi="bo-CN"/>
        </w:rPr>
        <w:t>int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main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int</w:t>
      </w:r>
      <w:r w:rsidRPr="00024145">
        <w:rPr>
          <w:rFonts w:ascii="Courier New" w:eastAsia="Times New Roman" w:hAnsi="Courier New" w:cs="Courier New"/>
          <w:color w:val="F8F8F2"/>
          <w:sz w:val="27"/>
          <w:szCs w:val="27"/>
          <w:lang w:bidi="bo-CN"/>
        </w:rPr>
        <w:t xml:space="preserve"> argc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char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argv</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7E31B37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libusb_context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context</w:t>
      </w:r>
      <w:r w:rsidRPr="00024145">
        <w:rPr>
          <w:rFonts w:ascii="Courier New" w:eastAsia="Times New Roman" w:hAnsi="Courier New" w:cs="Courier New"/>
          <w:color w:val="FEFEFE"/>
          <w:sz w:val="27"/>
          <w:szCs w:val="27"/>
          <w:lang w:bidi="bo-CN"/>
        </w:rPr>
        <w:t>;</w:t>
      </w:r>
    </w:p>
    <w:p w14:paraId="53BE276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libusb_device_handle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handle</w:t>
      </w:r>
      <w:r w:rsidRPr="00024145">
        <w:rPr>
          <w:rFonts w:ascii="Courier New" w:eastAsia="Times New Roman" w:hAnsi="Courier New" w:cs="Courier New"/>
          <w:color w:val="FEFEFE"/>
          <w:sz w:val="27"/>
          <w:szCs w:val="27"/>
          <w:lang w:bidi="bo-CN"/>
        </w:rPr>
        <w:t>;</w:t>
      </w:r>
    </w:p>
    <w:p w14:paraId="40FA988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libusb_device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device</w:t>
      </w:r>
      <w:r w:rsidRPr="00024145">
        <w:rPr>
          <w:rFonts w:ascii="Courier New" w:eastAsia="Times New Roman" w:hAnsi="Courier New" w:cs="Courier New"/>
          <w:color w:val="FEFEFE"/>
          <w:sz w:val="27"/>
          <w:szCs w:val="27"/>
          <w:lang w:bidi="bo-CN"/>
        </w:rPr>
        <w:t>;</w:t>
      </w:r>
    </w:p>
    <w:p w14:paraId="68BA1B0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struct</w:t>
      </w:r>
      <w:r w:rsidRPr="00024145">
        <w:rPr>
          <w:rFonts w:ascii="Courier New" w:eastAsia="Times New Roman" w:hAnsi="Courier New" w:cs="Courier New"/>
          <w:color w:val="F8F8F2"/>
          <w:sz w:val="27"/>
          <w:szCs w:val="27"/>
          <w:lang w:bidi="bo-CN"/>
        </w:rPr>
        <w:t xml:space="preserve"> libusb_device_descriptor desc</w:t>
      </w:r>
      <w:r w:rsidRPr="00024145">
        <w:rPr>
          <w:rFonts w:ascii="Courier New" w:eastAsia="Times New Roman" w:hAnsi="Courier New" w:cs="Courier New"/>
          <w:color w:val="FEFEFE"/>
          <w:sz w:val="27"/>
          <w:szCs w:val="27"/>
          <w:lang w:bidi="bo-CN"/>
        </w:rPr>
        <w:t>;</w:t>
      </w:r>
    </w:p>
    <w:p w14:paraId="46ACC1C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unsigned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char</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256</w:t>
      </w:r>
      <w:r w:rsidRPr="00024145">
        <w:rPr>
          <w:rFonts w:ascii="Courier New" w:eastAsia="Times New Roman" w:hAnsi="Courier New" w:cs="Courier New"/>
          <w:color w:val="FEFEFE"/>
          <w:sz w:val="27"/>
          <w:szCs w:val="27"/>
          <w:lang w:bidi="bo-CN"/>
        </w:rPr>
        <w:t>];</w:t>
      </w:r>
    </w:p>
    <w:p w14:paraId="6C92B30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int</w:t>
      </w:r>
      <w:r w:rsidRPr="00024145">
        <w:rPr>
          <w:rFonts w:ascii="Courier New" w:eastAsia="Times New Roman" w:hAnsi="Courier New" w:cs="Courier New"/>
          <w:color w:val="F8F8F2"/>
          <w:sz w:val="27"/>
          <w:szCs w:val="27"/>
          <w:lang w:bidi="bo-CN"/>
        </w:rPr>
        <w:t xml:space="preserve"> fd</w:t>
      </w:r>
      <w:r w:rsidRPr="00024145">
        <w:rPr>
          <w:rFonts w:ascii="Courier New" w:eastAsia="Times New Roman" w:hAnsi="Courier New" w:cs="Courier New"/>
          <w:color w:val="FEFEFE"/>
          <w:sz w:val="27"/>
          <w:szCs w:val="27"/>
          <w:lang w:bidi="bo-CN"/>
        </w:rPr>
        <w:t>;</w:t>
      </w:r>
    </w:p>
    <w:p w14:paraId="52EAF52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argc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&amp;&amp;</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sscanf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argv</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"%d"</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&amp;</w:t>
      </w:r>
      <w:r w:rsidRPr="00024145">
        <w:rPr>
          <w:rFonts w:ascii="Courier New" w:eastAsia="Times New Roman" w:hAnsi="Courier New" w:cs="Courier New"/>
          <w:color w:val="F8F8F2"/>
          <w:sz w:val="27"/>
          <w:szCs w:val="27"/>
          <w:lang w:bidi="bo-CN"/>
        </w:rPr>
        <w:t>fd</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1ACC8CE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libusb_init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&amp;</w:t>
      </w:r>
      <w:r w:rsidRPr="00024145">
        <w:rPr>
          <w:rFonts w:ascii="Courier New" w:eastAsia="Times New Roman" w:hAnsi="Courier New" w:cs="Courier New"/>
          <w:color w:val="F8F8F2"/>
          <w:sz w:val="27"/>
          <w:szCs w:val="27"/>
          <w:lang w:bidi="bo-CN"/>
        </w:rPr>
        <w:t>context</w:t>
      </w:r>
      <w:r w:rsidRPr="00024145">
        <w:rPr>
          <w:rFonts w:ascii="Courier New" w:eastAsia="Times New Roman" w:hAnsi="Courier New" w:cs="Courier New"/>
          <w:color w:val="FEFEFE"/>
          <w:sz w:val="27"/>
          <w:szCs w:val="27"/>
          <w:lang w:bidi="bo-CN"/>
        </w:rPr>
        <w:t>));</w:t>
      </w:r>
    </w:p>
    <w:p w14:paraId="34462D5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libusb_wrap_sys_device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context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intptr_t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fd</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&amp;</w:t>
      </w:r>
      <w:r w:rsidRPr="00024145">
        <w:rPr>
          <w:rFonts w:ascii="Courier New" w:eastAsia="Times New Roman" w:hAnsi="Courier New" w:cs="Courier New"/>
          <w:color w:val="F8F8F2"/>
          <w:sz w:val="27"/>
          <w:szCs w:val="27"/>
          <w:lang w:bidi="bo-CN"/>
        </w:rPr>
        <w:t>handle</w:t>
      </w:r>
      <w:r w:rsidRPr="00024145">
        <w:rPr>
          <w:rFonts w:ascii="Courier New" w:eastAsia="Times New Roman" w:hAnsi="Courier New" w:cs="Courier New"/>
          <w:color w:val="FEFEFE"/>
          <w:sz w:val="27"/>
          <w:szCs w:val="27"/>
          <w:lang w:bidi="bo-CN"/>
        </w:rPr>
        <w:t>));</w:t>
      </w:r>
    </w:p>
    <w:p w14:paraId="03456D7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device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libusb_get_device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handle</w:t>
      </w:r>
      <w:r w:rsidRPr="00024145">
        <w:rPr>
          <w:rFonts w:ascii="Courier New" w:eastAsia="Times New Roman" w:hAnsi="Courier New" w:cs="Courier New"/>
          <w:color w:val="FEFEFE"/>
          <w:sz w:val="27"/>
          <w:szCs w:val="27"/>
          <w:lang w:bidi="bo-CN"/>
        </w:rPr>
        <w:t>);</w:t>
      </w:r>
    </w:p>
    <w:p w14:paraId="1986584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FD700"/>
          <w:sz w:val="27"/>
          <w:szCs w:val="27"/>
          <w:lang w:bidi="bo-CN"/>
        </w:rPr>
        <w:t>libusb_get_device_descriptor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device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&amp;</w:t>
      </w:r>
      <w:r w:rsidRPr="00024145">
        <w:rPr>
          <w:rFonts w:ascii="Courier New" w:eastAsia="Times New Roman" w:hAnsi="Courier New" w:cs="Courier New"/>
          <w:color w:val="F8F8F2"/>
          <w:sz w:val="27"/>
          <w:szCs w:val="27"/>
          <w:lang w:bidi="bo-CN"/>
        </w:rPr>
        <w:t>desc</w:t>
      </w:r>
      <w:r w:rsidRPr="00024145">
        <w:rPr>
          <w:rFonts w:ascii="Courier New" w:eastAsia="Times New Roman" w:hAnsi="Courier New" w:cs="Courier New"/>
          <w:color w:val="FEFEFE"/>
          <w:sz w:val="27"/>
          <w:szCs w:val="27"/>
          <w:lang w:bidi="bo-CN"/>
        </w:rPr>
        <w:t>));</w:t>
      </w:r>
    </w:p>
    <w:p w14:paraId="51F5B6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printf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"Vendor ID: %04x\n"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desc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idVendor</w:t>
      </w:r>
      <w:r w:rsidRPr="00024145">
        <w:rPr>
          <w:rFonts w:ascii="Courier New" w:eastAsia="Times New Roman" w:hAnsi="Courier New" w:cs="Courier New"/>
          <w:color w:val="FEFEFE"/>
          <w:sz w:val="27"/>
          <w:szCs w:val="27"/>
          <w:lang w:bidi="bo-CN"/>
        </w:rPr>
        <w:t>);</w:t>
      </w:r>
    </w:p>
    <w:p w14:paraId="5A6240C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printf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"Product ID: %04x\n"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desc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idProduct</w:t>
      </w:r>
      <w:r w:rsidRPr="00024145">
        <w:rPr>
          <w:rFonts w:ascii="Courier New" w:eastAsia="Times New Roman" w:hAnsi="Courier New" w:cs="Courier New"/>
          <w:color w:val="FEFEFE"/>
          <w:sz w:val="27"/>
          <w:szCs w:val="27"/>
          <w:lang w:bidi="bo-CN"/>
        </w:rPr>
        <w:t>);</w:t>
      </w:r>
    </w:p>
    <w:p w14:paraId="065C5CE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libusb_get_string_descriptor_ascii</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handle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desc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iManufacturer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256</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2064C36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printf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"Manufacturer: %s\n"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p>
    <w:p w14:paraId="54A8930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libusb_get_string_descriptor_ascii</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handle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desc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iProduct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256</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621CE96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printf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"Product: %s\n"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p>
    <w:p w14:paraId="0A33E6C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assert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FD700"/>
          <w:sz w:val="27"/>
          <w:szCs w:val="27"/>
          <w:lang w:bidi="bo-CN"/>
        </w:rPr>
        <w:t>libusb_get_string_descriptor_ascii</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handle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desc</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iSerialNumber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256</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0429DE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printf</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ABE338"/>
          <w:sz w:val="27"/>
          <w:szCs w:val="27"/>
          <w:lang w:bidi="bo-CN"/>
        </w:rPr>
        <w:t>"Serial No: %s\n"</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buffer</w:t>
      </w:r>
      <w:r w:rsidRPr="00024145">
        <w:rPr>
          <w:rFonts w:ascii="Courier New" w:eastAsia="Times New Roman" w:hAnsi="Courier New" w:cs="Courier New"/>
          <w:color w:val="FEFEFE"/>
          <w:sz w:val="27"/>
          <w:szCs w:val="27"/>
          <w:lang w:bidi="bo-CN"/>
        </w:rPr>
        <w:t>);</w:t>
      </w:r>
    </w:p>
    <w:p w14:paraId="555060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libusb_exit</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context</w:t>
      </w:r>
      <w:r w:rsidRPr="00024145">
        <w:rPr>
          <w:rFonts w:ascii="Courier New" w:eastAsia="Times New Roman" w:hAnsi="Courier New" w:cs="Courier New"/>
          <w:color w:val="FEFEFE"/>
          <w:sz w:val="27"/>
          <w:szCs w:val="27"/>
          <w:lang w:bidi="bo-CN"/>
        </w:rPr>
        <w:t>);</w:t>
      </w:r>
    </w:p>
    <w:p w14:paraId="0780A3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6D0BEB8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代码内容主要是</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显示有关</w:t>
      </w:r>
      <w:r w:rsidRPr="00024145">
        <w:rPr>
          <w:rFonts w:ascii="Times New Roman" w:eastAsia="Times New Roman" w:hAnsi="Times New Roman" w:cs="Times New Roman"/>
          <w:sz w:val="24"/>
          <w:szCs w:val="24"/>
          <w:lang w:bidi="bo-CN"/>
        </w:rPr>
        <w:t>USB</w:t>
      </w:r>
      <w:r w:rsidRPr="00024145">
        <w:rPr>
          <w:rFonts w:ascii="宋体" w:eastAsia="宋体" w:hAnsi="宋体" w:cs="宋体" w:hint="eastAsia"/>
          <w:sz w:val="24"/>
          <w:szCs w:val="24"/>
          <w:lang w:bidi="bo-CN"/>
        </w:rPr>
        <w:t>设备的一些基本信息，参数就是我们的设备信息。让我们编译一下</w:t>
      </w:r>
      <w:r w:rsidRPr="00024145">
        <w:rPr>
          <w:rFonts w:ascii="宋体" w:eastAsia="宋体" w:hAnsi="宋体" w:cs="宋体"/>
          <w:sz w:val="24"/>
          <w:szCs w:val="24"/>
          <w:lang w:bidi="bo-CN"/>
        </w:rPr>
        <w:t>：</w:t>
      </w:r>
    </w:p>
    <w:p w14:paraId="7D57E8C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089AD1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gcc usbtest.c -lusb-1.0 -o usbtest</w:t>
      </w:r>
    </w:p>
    <w:p w14:paraId="2CC288B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编译完成后会生成可执行的文件</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usbtest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，接下来通过</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这个</w:t>
      </w:r>
      <w:r w:rsidRPr="00024145">
        <w:rPr>
          <w:rFonts w:ascii="Times New Roman" w:eastAsia="Times New Roman" w:hAnsi="Times New Roman" w:cs="Times New Roman"/>
          <w:sz w:val="24"/>
          <w:szCs w:val="24"/>
          <w:lang w:bidi="bo-CN"/>
        </w:rPr>
        <w:t xml:space="preserve"> API </w:t>
      </w:r>
      <w:r w:rsidRPr="00024145">
        <w:rPr>
          <w:rFonts w:ascii="宋体" w:eastAsia="宋体" w:hAnsi="宋体" w:cs="宋体" w:hint="eastAsia"/>
          <w:sz w:val="24"/>
          <w:szCs w:val="24"/>
          <w:lang w:bidi="bo-CN"/>
        </w:rPr>
        <w:t>来执行这个文件</w:t>
      </w:r>
      <w:r w:rsidRPr="00024145">
        <w:rPr>
          <w:rFonts w:ascii="Times New Roman" w:eastAsia="Times New Roman" w:hAnsi="Times New Roman" w:cs="Times New Roman"/>
          <w:sz w:val="24"/>
          <w:szCs w:val="24"/>
          <w:lang w:bidi="bo-CN"/>
        </w:rPr>
        <w:t>:</w:t>
      </w:r>
    </w:p>
    <w:p w14:paraId="3E03151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74CF9E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termux-usb -e ./usbtest /dev/bus/usb/001/002</w:t>
      </w:r>
    </w:p>
    <w:p w14:paraId="7F1D12D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1969048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Vendor ID: 152d</w:t>
      </w:r>
    </w:p>
    <w:p w14:paraId="6CE0301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Product ID: 0576</w:t>
      </w:r>
    </w:p>
    <w:p w14:paraId="6FA2F71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Manufacturer: Hikvision</w:t>
      </w:r>
    </w:p>
    <w:p w14:paraId="59EF1C6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Product: Hikvision External Disk</w:t>
      </w:r>
    </w:p>
    <w:p w14:paraId="45227C6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Serial No: 0123456789ABCDEF</w:t>
      </w:r>
    </w:p>
    <w:p w14:paraId="570B707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糟糕</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暴露了我的</w:t>
      </w:r>
      <w:r w:rsidRPr="00024145">
        <w:rPr>
          <w:rFonts w:ascii="Times New Roman" w:eastAsia="Times New Roman" w:hAnsi="Times New Roman" w:cs="Times New Roman"/>
          <w:sz w:val="24"/>
          <w:szCs w:val="24"/>
          <w:lang w:bidi="bo-CN"/>
        </w:rPr>
        <w:t xml:space="preserve"> 512GB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SSD </w:t>
      </w:r>
      <w:r w:rsidRPr="00024145">
        <w:rPr>
          <w:rFonts w:ascii="宋体" w:eastAsia="宋体" w:hAnsi="宋体" w:cs="宋体" w:hint="eastAsia"/>
          <w:sz w:val="24"/>
          <w:szCs w:val="24"/>
          <w:lang w:bidi="bo-CN"/>
        </w:rPr>
        <w:t>居然是最廉价的</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海康威视，溜了溜了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逃</w:t>
      </w:r>
      <w:r w:rsidRPr="00024145">
        <w:rPr>
          <w:rFonts w:ascii="Times New Roman" w:eastAsia="Times New Roman" w:hAnsi="Times New Roman" w:cs="Times New Roman"/>
          <w:sz w:val="24"/>
          <w:szCs w:val="24"/>
          <w:lang w:bidi="bo-CN"/>
        </w:rPr>
        <w:t>~</w:t>
      </w:r>
    </w:p>
    <w:p w14:paraId="6CE607B3"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获取当前</w:t>
      </w:r>
      <w:r w:rsidRPr="00024145">
        <w:rPr>
          <w:rFonts w:ascii="Times New Roman" w:eastAsia="Times New Roman" w:hAnsi="Times New Roman" w:cs="Times New Roman"/>
          <w:b/>
          <w:bCs/>
          <w:sz w:val="24"/>
          <w:szCs w:val="24"/>
          <w:lang w:bidi="bo-CN"/>
        </w:rPr>
        <w:t>WiFi</w:t>
      </w:r>
      <w:r w:rsidRPr="00024145">
        <w:rPr>
          <w:rFonts w:ascii="宋体" w:eastAsia="宋体" w:hAnsi="宋体" w:cs="宋体" w:hint="eastAsia"/>
          <w:b/>
          <w:bCs/>
          <w:sz w:val="24"/>
          <w:szCs w:val="24"/>
          <w:lang w:bidi="bo-CN"/>
        </w:rPr>
        <w:t>连接信</w:t>
      </w:r>
      <w:r w:rsidRPr="00024145">
        <w:rPr>
          <w:rFonts w:ascii="宋体" w:eastAsia="宋体" w:hAnsi="宋体" w:cs="宋体"/>
          <w:b/>
          <w:bCs/>
          <w:sz w:val="24"/>
          <w:szCs w:val="24"/>
          <w:lang w:bidi="bo-CN"/>
        </w:rPr>
        <w:t>息</w:t>
      </w:r>
    </w:p>
    <w:p w14:paraId="4FC25E0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E9D2F7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termux-wifi-connectioninfo</w:t>
      </w:r>
    </w:p>
    <w:p w14:paraId="1F33DA8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23533A4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"bssid"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"xx:xx:00:00:00:00"</w:t>
      </w:r>
      <w:r w:rsidRPr="00024145">
        <w:rPr>
          <w:rFonts w:ascii="Courier New" w:eastAsia="Times New Roman" w:hAnsi="Courier New" w:cs="Courier New"/>
          <w:color w:val="F8F8F2"/>
          <w:sz w:val="27"/>
          <w:szCs w:val="27"/>
          <w:lang w:bidi="bo-CN"/>
        </w:rPr>
        <w:t>,</w:t>
      </w:r>
    </w:p>
    <w:p w14:paraId="4AF0338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"frequency_mhz"</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5785,</w:t>
      </w:r>
    </w:p>
    <w:p w14:paraId="7BF490A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"ip"</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"192.168.31.124"</w:t>
      </w:r>
      <w:r w:rsidRPr="00024145">
        <w:rPr>
          <w:rFonts w:ascii="Courier New" w:eastAsia="Times New Roman" w:hAnsi="Courier New" w:cs="Courier New"/>
          <w:color w:val="F8F8F2"/>
          <w:sz w:val="27"/>
          <w:szCs w:val="27"/>
          <w:lang w:bidi="bo-CN"/>
        </w:rPr>
        <w:t>,</w:t>
      </w:r>
    </w:p>
    <w:p w14:paraId="705F8B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"link_speed_mbps"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130,</w:t>
      </w:r>
    </w:p>
    <w:p w14:paraId="1C88C53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"mac_address"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"xx:xx:00:00:00:00"</w:t>
      </w:r>
      <w:r w:rsidRPr="00024145">
        <w:rPr>
          <w:rFonts w:ascii="Courier New" w:eastAsia="Times New Roman" w:hAnsi="Courier New" w:cs="Courier New"/>
          <w:color w:val="F8F8F2"/>
          <w:sz w:val="27"/>
          <w:szCs w:val="27"/>
          <w:lang w:bidi="bo-CN"/>
        </w:rPr>
        <w:t>,</w:t>
      </w:r>
    </w:p>
    <w:p w14:paraId="4602A4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"network_id"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-1,</w:t>
      </w:r>
    </w:p>
    <w:p w14:paraId="6E5B5A3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"rssi"</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-69,</w:t>
      </w:r>
    </w:p>
    <w:p w14:paraId="41A1AAC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"ssid"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"&lt;unknown ssid&gt;"</w:t>
      </w:r>
      <w:r w:rsidRPr="00024145">
        <w:rPr>
          <w:rFonts w:ascii="Courier New" w:eastAsia="Times New Roman" w:hAnsi="Courier New" w:cs="Courier New"/>
          <w:color w:val="F8F8F2"/>
          <w:sz w:val="27"/>
          <w:szCs w:val="27"/>
          <w:lang w:bidi="bo-CN"/>
        </w:rPr>
        <w:t>,</w:t>
      </w:r>
    </w:p>
    <w:p w14:paraId="72208AC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"ssid_hidden"</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true,</w:t>
      </w:r>
    </w:p>
    <w:p w14:paraId="6579A86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"supplicant_state"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"COMPLETED"</w:t>
      </w:r>
    </w:p>
    <w:p w14:paraId="073E274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76766B1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w:t>
      </w:r>
      <w:r w:rsidRPr="00024145">
        <w:rPr>
          <w:rFonts w:ascii="Times New Roman" w:eastAsia="Times New Roman" w:hAnsi="Times New Roman" w:cs="Times New Roman"/>
          <w:b/>
          <w:bCs/>
          <w:sz w:val="24"/>
          <w:szCs w:val="24"/>
          <w:lang w:bidi="bo-CN"/>
        </w:rPr>
        <w:t xml:space="preserve"> WiFi </w:t>
      </w:r>
      <w:r w:rsidRPr="00024145">
        <w:rPr>
          <w:rFonts w:ascii="宋体" w:eastAsia="宋体" w:hAnsi="宋体" w:cs="宋体" w:hint="eastAsia"/>
          <w:b/>
          <w:bCs/>
          <w:sz w:val="24"/>
          <w:szCs w:val="24"/>
          <w:lang w:bidi="bo-CN"/>
        </w:rPr>
        <w:t>扫描信</w:t>
      </w:r>
      <w:r w:rsidRPr="00024145">
        <w:rPr>
          <w:rFonts w:ascii="宋体" w:eastAsia="宋体" w:hAnsi="宋体" w:cs="宋体"/>
          <w:b/>
          <w:bCs/>
          <w:sz w:val="24"/>
          <w:szCs w:val="24"/>
          <w:lang w:bidi="bo-CN"/>
        </w:rPr>
        <w:t>息</w:t>
      </w:r>
    </w:p>
    <w:p w14:paraId="37F670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国光在</w:t>
      </w:r>
      <w:r w:rsidRPr="00024145">
        <w:rPr>
          <w:rFonts w:ascii="Times New Roman" w:eastAsia="Times New Roman" w:hAnsi="Times New Roman" w:cs="Times New Roman"/>
          <w:sz w:val="24"/>
          <w:szCs w:val="24"/>
          <w:lang w:bidi="bo-CN"/>
        </w:rPr>
        <w:t xml:space="preserve"> Android 10 </w:t>
      </w:r>
      <w:r w:rsidRPr="00024145">
        <w:rPr>
          <w:rFonts w:ascii="宋体" w:eastAsia="宋体" w:hAnsi="宋体" w:cs="宋体" w:hint="eastAsia"/>
          <w:sz w:val="24"/>
          <w:szCs w:val="24"/>
          <w:lang w:bidi="bo-CN"/>
        </w:rPr>
        <w:t>上没有成功执行过这个</w:t>
      </w:r>
      <w:r w:rsidRPr="00024145">
        <w:rPr>
          <w:rFonts w:ascii="Times New Roman" w:eastAsia="Times New Roman" w:hAnsi="Times New Roman" w:cs="Times New Roman"/>
          <w:sz w:val="24"/>
          <w:szCs w:val="24"/>
          <w:lang w:bidi="bo-CN"/>
        </w:rPr>
        <w:t xml:space="preserve"> API</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不过以前的一加</w:t>
      </w:r>
      <w:r w:rsidRPr="00024145">
        <w:rPr>
          <w:rFonts w:ascii="Times New Roman" w:eastAsia="Times New Roman" w:hAnsi="Times New Roman" w:cs="Times New Roman"/>
          <w:sz w:val="24"/>
          <w:szCs w:val="24"/>
          <w:lang w:bidi="bo-CN"/>
        </w:rPr>
        <w:t xml:space="preserve">5 </w:t>
      </w:r>
      <w:r w:rsidRPr="00024145">
        <w:rPr>
          <w:rFonts w:ascii="宋体" w:eastAsia="宋体" w:hAnsi="宋体" w:cs="宋体" w:hint="eastAsia"/>
          <w:sz w:val="24"/>
          <w:szCs w:val="24"/>
          <w:lang w:bidi="bo-CN"/>
        </w:rPr>
        <w:t>是可以执行的下面的图</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是以前的老图</w:t>
      </w:r>
      <w:r w:rsidRPr="00024145">
        <w:rPr>
          <w:rFonts w:ascii="Times New Roman" w:eastAsia="Times New Roman" w:hAnsi="Times New Roman" w:cs="Times New Roman"/>
          <w:sz w:val="24"/>
          <w:szCs w:val="24"/>
          <w:lang w:bidi="bo-CN"/>
        </w:rPr>
        <w:t>:</w:t>
      </w:r>
    </w:p>
    <w:p w14:paraId="0456F06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651F4D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termux-wifi-scaninfo</w:t>
      </w:r>
    </w:p>
    <w:p w14:paraId="6129B563" w14:textId="4A466DB2"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DB462EE" wp14:editId="7B677026">
            <wp:extent cx="4857750" cy="8686800"/>
            <wp:effectExtent l="0" t="0" r="0" b="0"/>
            <wp:docPr id="33" name="Picture 33" descr="https://image.3001.net/images/20180503/15253138725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age.3001.net/images/20180503/1525313872548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57750" cy="8686800"/>
                    </a:xfrm>
                    <a:prstGeom prst="rect">
                      <a:avLst/>
                    </a:prstGeom>
                    <a:noFill/>
                    <a:ln>
                      <a:noFill/>
                    </a:ln>
                  </pic:spPr>
                </pic:pic>
              </a:graphicData>
            </a:graphic>
          </wp:inline>
        </w:drawing>
      </w:r>
    </w:p>
    <w:p w14:paraId="18209167"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调用设置设备相</w:t>
      </w:r>
      <w:r w:rsidRPr="00024145">
        <w:rPr>
          <w:rFonts w:ascii="宋体" w:eastAsia="宋体" w:hAnsi="宋体" w:cs="宋体"/>
          <w:b/>
          <w:bCs/>
          <w:sz w:val="27"/>
          <w:szCs w:val="27"/>
          <w:lang w:bidi="bo-CN"/>
        </w:rPr>
        <w:t>关</w:t>
      </w:r>
    </w:p>
    <w:p w14:paraId="3476C84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调整屏幕亮</w:t>
      </w:r>
      <w:r w:rsidRPr="00024145">
        <w:rPr>
          <w:rFonts w:ascii="宋体" w:eastAsia="宋体" w:hAnsi="宋体" w:cs="宋体"/>
          <w:b/>
          <w:bCs/>
          <w:sz w:val="24"/>
          <w:szCs w:val="24"/>
          <w:lang w:bidi="bo-CN"/>
        </w:rPr>
        <w:t>度</w:t>
      </w:r>
    </w:p>
    <w:p w14:paraId="4BED230E"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lastRenderedPageBreak/>
        <w:t>termux-brightness [</w:t>
      </w:r>
      <w:r w:rsidRPr="00024145">
        <w:rPr>
          <w:rFonts w:ascii="微软雅黑" w:eastAsia="微软雅黑" w:hAnsi="微软雅黑" w:cs="微软雅黑" w:hint="eastAsia"/>
          <w:color w:val="E8EAF6"/>
          <w:sz w:val="20"/>
          <w:szCs w:val="20"/>
          <w:shd w:val="clear" w:color="auto" w:fill="272822"/>
          <w:lang w:bidi="bo-CN"/>
        </w:rPr>
        <w:t>亮度</w:t>
      </w:r>
      <w:r w:rsidRPr="00024145">
        <w:rPr>
          <w:rFonts w:eastAsia="Times New Roman" w:cs="Consolas"/>
          <w:color w:val="E8EAF6"/>
          <w:sz w:val="20"/>
          <w:szCs w:val="20"/>
          <w:shd w:val="clear" w:color="auto" w:fill="272822"/>
          <w:lang w:bidi="bo-CN"/>
        </w:rPr>
        <w:t>]</w:t>
      </w:r>
    </w:p>
    <w:p w14:paraId="6366A7D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亮度的值在</w:t>
      </w:r>
      <w:r w:rsidRPr="00024145">
        <w:rPr>
          <w:rFonts w:ascii="Times New Roman" w:eastAsia="Times New Roman" w:hAnsi="Times New Roman" w:cs="Times New Roman"/>
          <w:sz w:val="24"/>
          <w:szCs w:val="24"/>
          <w:lang w:bidi="bo-CN"/>
        </w:rPr>
        <w:t xml:space="preserve"> 0 ~ 255 </w:t>
      </w:r>
      <w:r w:rsidRPr="00024145">
        <w:rPr>
          <w:rFonts w:ascii="宋体" w:eastAsia="宋体" w:hAnsi="宋体" w:cs="宋体" w:hint="eastAsia"/>
          <w:sz w:val="24"/>
          <w:szCs w:val="24"/>
          <w:lang w:bidi="bo-CN"/>
        </w:rPr>
        <w:t>之间，国光这里测试了</w:t>
      </w:r>
      <w:r w:rsidRPr="00024145">
        <w:rPr>
          <w:rFonts w:ascii="Times New Roman" w:eastAsia="Times New Roman" w:hAnsi="Times New Roman" w:cs="Times New Roman"/>
          <w:sz w:val="24"/>
          <w:szCs w:val="24"/>
          <w:lang w:bidi="bo-CN"/>
        </w:rPr>
        <w:t xml:space="preserve"> 255 </w:t>
      </w:r>
      <w:r w:rsidRPr="00024145">
        <w:rPr>
          <w:rFonts w:ascii="宋体" w:eastAsia="宋体" w:hAnsi="宋体" w:cs="宋体" w:hint="eastAsia"/>
          <w:sz w:val="24"/>
          <w:szCs w:val="24"/>
          <w:lang w:bidi="bo-CN"/>
        </w:rPr>
        <w:t>并达不到手机的最大亮</w:t>
      </w:r>
      <w:r w:rsidRPr="00024145">
        <w:rPr>
          <w:rFonts w:ascii="宋体" w:eastAsia="宋体" w:hAnsi="宋体" w:cs="宋体"/>
          <w:sz w:val="24"/>
          <w:szCs w:val="24"/>
          <w:lang w:bidi="bo-CN"/>
        </w:rPr>
        <w:t>度</w:t>
      </w:r>
    </w:p>
    <w:p w14:paraId="74413E63"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拍摄照</w:t>
      </w:r>
      <w:r w:rsidRPr="00024145">
        <w:rPr>
          <w:rFonts w:ascii="宋体" w:eastAsia="宋体" w:hAnsi="宋体" w:cs="宋体"/>
          <w:b/>
          <w:bCs/>
          <w:sz w:val="24"/>
          <w:szCs w:val="24"/>
          <w:lang w:bidi="bo-CN"/>
        </w:rPr>
        <w:t>片</w:t>
      </w:r>
    </w:p>
    <w:p w14:paraId="06035C0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9EDEFA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termux-camera-photo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-c camera-id</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output-file</w:t>
      </w:r>
    </w:p>
    <w:p w14:paraId="480EB5B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eastAsia="Times New Roman" w:cs="Consolas"/>
          <w:color w:val="E96900"/>
          <w:sz w:val="20"/>
          <w:szCs w:val="20"/>
          <w:shd w:val="clear" w:color="auto" w:fill="F8F8F8"/>
          <w:lang w:bidi="bo-CN"/>
        </w:rPr>
        <w:t>camera-id</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相机的</w:t>
      </w:r>
      <w:r w:rsidRPr="00024145">
        <w:rPr>
          <w:rFonts w:ascii="Times New Roman" w:eastAsia="Times New Roman" w:hAnsi="Times New Roman" w:cs="Times New Roman"/>
          <w:sz w:val="24"/>
          <w:szCs w:val="24"/>
          <w:lang w:bidi="bo-CN"/>
        </w:rPr>
        <w:t xml:space="preserve"> id</w:t>
      </w:r>
      <w:r w:rsidRPr="00024145">
        <w:rPr>
          <w:rFonts w:ascii="宋体" w:eastAsia="宋体" w:hAnsi="宋体" w:cs="宋体" w:hint="eastAsia"/>
          <w:sz w:val="24"/>
          <w:szCs w:val="24"/>
          <w:lang w:bidi="bo-CN"/>
        </w:rPr>
        <w:t>，默认是</w:t>
      </w:r>
      <w:r w:rsidRPr="00024145">
        <w:rPr>
          <w:rFonts w:ascii="Times New Roman" w:eastAsia="Times New Roman" w:hAnsi="Times New Roman" w:cs="Times New Roman"/>
          <w:sz w:val="24"/>
          <w:szCs w:val="24"/>
          <w:lang w:bidi="bo-CN"/>
        </w:rPr>
        <w:t xml:space="preserve"> 0</w:t>
      </w:r>
      <w:r w:rsidRPr="00024145">
        <w:rPr>
          <w:rFonts w:ascii="宋体" w:eastAsia="宋体" w:hAnsi="宋体" w:cs="宋体" w:hint="eastAsia"/>
          <w:sz w:val="24"/>
          <w:szCs w:val="24"/>
          <w:lang w:bidi="bo-CN"/>
        </w:rPr>
        <w:t>，</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相机</w:t>
      </w:r>
      <w:r w:rsidRPr="00024145">
        <w:rPr>
          <w:rFonts w:ascii="Times New Roman" w:eastAsia="Times New Roman" w:hAnsi="Times New Roman" w:cs="Times New Roman"/>
          <w:sz w:val="24"/>
          <w:szCs w:val="24"/>
          <w:lang w:bidi="bo-CN"/>
        </w:rPr>
        <w:t xml:space="preserve"> id </w:t>
      </w:r>
      <w:r w:rsidRPr="00024145">
        <w:rPr>
          <w:rFonts w:ascii="宋体" w:eastAsia="宋体" w:hAnsi="宋体" w:cs="宋体" w:hint="eastAsia"/>
          <w:sz w:val="24"/>
          <w:szCs w:val="24"/>
          <w:lang w:bidi="bo-CN"/>
        </w:rPr>
        <w:t>可以通过隔壁的命令来获</w:t>
      </w:r>
      <w:r w:rsidRPr="00024145">
        <w:rPr>
          <w:rFonts w:ascii="宋体" w:eastAsia="宋体" w:hAnsi="宋体" w:cs="宋体"/>
          <w:sz w:val="24"/>
          <w:szCs w:val="24"/>
          <w:lang w:bidi="bo-CN"/>
        </w:rPr>
        <w:t>取</w:t>
      </w:r>
    </w:p>
    <w:p w14:paraId="775E69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下面的命令表示</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相机</w:t>
      </w:r>
      <w:r w:rsidRPr="00024145">
        <w:rPr>
          <w:rFonts w:ascii="Times New Roman" w:eastAsia="Times New Roman" w:hAnsi="Times New Roman" w:cs="Times New Roman"/>
          <w:sz w:val="24"/>
          <w:szCs w:val="24"/>
          <w:lang w:bidi="bo-CN"/>
        </w:rPr>
        <w:t xml:space="preserve">id </w:t>
      </w:r>
      <w:r w:rsidRPr="00024145">
        <w:rPr>
          <w:rFonts w:ascii="宋体" w:eastAsia="宋体" w:hAnsi="宋体" w:cs="宋体" w:hint="eastAsia"/>
          <w:sz w:val="24"/>
          <w:szCs w:val="24"/>
          <w:lang w:bidi="bo-CN"/>
        </w:rPr>
        <w:t>为</w:t>
      </w:r>
      <w:r w:rsidRPr="00024145">
        <w:rPr>
          <w:rFonts w:ascii="Times New Roman" w:eastAsia="Times New Roman" w:hAnsi="Times New Roman" w:cs="Times New Roman"/>
          <w:sz w:val="24"/>
          <w:szCs w:val="24"/>
          <w:lang w:bidi="bo-CN"/>
        </w:rPr>
        <w:t xml:space="preserve"> 0 </w:t>
      </w:r>
      <w:r w:rsidRPr="00024145">
        <w:rPr>
          <w:rFonts w:ascii="宋体" w:eastAsia="宋体" w:hAnsi="宋体" w:cs="宋体" w:hint="eastAsia"/>
          <w:sz w:val="24"/>
          <w:szCs w:val="24"/>
          <w:lang w:bidi="bo-CN"/>
        </w:rPr>
        <w:t>即后置的相机来拍摄</w:t>
      </w:r>
      <w:r w:rsidRPr="00024145">
        <w:rPr>
          <w:rFonts w:ascii="Times New Roman" w:eastAsia="Times New Roman" w:hAnsi="Times New Roman" w:cs="Times New Roman"/>
          <w:sz w:val="24"/>
          <w:szCs w:val="24"/>
          <w:lang w:bidi="bo-CN"/>
        </w:rPr>
        <w:t xml:space="preserve">(id 1 </w:t>
      </w:r>
      <w:r w:rsidRPr="00024145">
        <w:rPr>
          <w:rFonts w:ascii="宋体" w:eastAsia="宋体" w:hAnsi="宋体" w:cs="宋体" w:hint="eastAsia"/>
          <w:sz w:val="24"/>
          <w:szCs w:val="24"/>
          <w:lang w:bidi="bo-CN"/>
        </w:rPr>
        <w:t>为前置相机</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，保存的文件在当前路径下</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名字叫</w:t>
      </w:r>
      <w:r w:rsidRPr="00024145">
        <w:rPr>
          <w:rFonts w:ascii="Times New Roman" w:eastAsia="Times New Roman" w:hAnsi="Times New Roman" w:cs="Times New Roman"/>
          <w:sz w:val="24"/>
          <w:szCs w:val="24"/>
          <w:lang w:bidi="bo-CN"/>
        </w:rPr>
        <w:t xml:space="preserve"> guoguang.jpg</w:t>
      </w:r>
    </w:p>
    <w:p w14:paraId="7C127C4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C362E8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termux-camera-photo -c 0 guoguang.jpg</w:t>
      </w:r>
    </w:p>
    <w:p w14:paraId="75A37AD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国光看了下后置拍摄出来的照片，有点看不下去。前置相机效果还不错，可能是因为现在手机是多个摄像头的原因，</w:t>
      </w: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的相机算法上面没有做到足够好的优化</w:t>
      </w:r>
      <w:r w:rsidRPr="00024145">
        <w:rPr>
          <w:rFonts w:ascii="宋体" w:eastAsia="宋体" w:hAnsi="宋体" w:cs="宋体"/>
          <w:sz w:val="24"/>
          <w:szCs w:val="24"/>
          <w:lang w:bidi="bo-CN"/>
        </w:rPr>
        <w:t>。</w:t>
      </w:r>
    </w:p>
    <w:p w14:paraId="1BAD1BF9"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获取与设置剪贴</w:t>
      </w:r>
      <w:r w:rsidRPr="00024145">
        <w:rPr>
          <w:rFonts w:ascii="宋体" w:eastAsia="宋体" w:hAnsi="宋体" w:cs="宋体"/>
          <w:b/>
          <w:bCs/>
          <w:sz w:val="24"/>
          <w:szCs w:val="24"/>
          <w:lang w:bidi="bo-CN"/>
        </w:rPr>
        <w:t>板</w:t>
      </w:r>
    </w:p>
    <w:p w14:paraId="5B16CF0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查看当前剪贴板内</w:t>
      </w:r>
      <w:r w:rsidRPr="00024145">
        <w:rPr>
          <w:rFonts w:ascii="宋体" w:eastAsia="宋体" w:hAnsi="宋体" w:cs="宋体"/>
          <w:b/>
          <w:bCs/>
          <w:sz w:val="24"/>
          <w:szCs w:val="24"/>
          <w:lang w:bidi="bo-CN"/>
        </w:rPr>
        <w:t>容</w:t>
      </w:r>
    </w:p>
    <w:p w14:paraId="1511733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97E1B3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termux-clipboard-get</w:t>
      </w:r>
    </w:p>
    <w:p w14:paraId="55E6C7B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设置新的剪贴板内</w:t>
      </w:r>
      <w:r w:rsidRPr="00024145">
        <w:rPr>
          <w:rFonts w:ascii="宋体" w:eastAsia="宋体" w:hAnsi="宋体" w:cs="宋体"/>
          <w:b/>
          <w:bCs/>
          <w:sz w:val="24"/>
          <w:szCs w:val="24"/>
          <w:lang w:bidi="bo-CN"/>
        </w:rPr>
        <w:t>容</w:t>
      </w:r>
    </w:p>
    <w:p w14:paraId="1188EDA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D11292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termux-clipboard-set PHP</w:t>
      </w:r>
      <w:r w:rsidRPr="00024145">
        <w:rPr>
          <w:rFonts w:ascii="微软雅黑" w:eastAsia="微软雅黑" w:hAnsi="微软雅黑" w:cs="微软雅黑" w:hint="eastAsia"/>
          <w:color w:val="F8F8F2"/>
          <w:sz w:val="27"/>
          <w:szCs w:val="27"/>
          <w:lang w:bidi="bo-CN"/>
        </w:rPr>
        <w:t>是世界上最好的语</w:t>
      </w:r>
      <w:r w:rsidRPr="00024145">
        <w:rPr>
          <w:rFonts w:ascii="微软雅黑" w:eastAsia="微软雅黑" w:hAnsi="微软雅黑" w:cs="微软雅黑"/>
          <w:color w:val="F8F8F2"/>
          <w:sz w:val="27"/>
          <w:szCs w:val="27"/>
          <w:lang w:bidi="bo-CN"/>
        </w:rPr>
        <w:t>言</w:t>
      </w:r>
    </w:p>
    <w:p w14:paraId="2663C98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效果演</w:t>
      </w:r>
      <w:r w:rsidRPr="00024145">
        <w:rPr>
          <w:rFonts w:ascii="宋体" w:eastAsia="宋体" w:hAnsi="宋体" w:cs="宋体"/>
          <w:b/>
          <w:bCs/>
          <w:sz w:val="24"/>
          <w:szCs w:val="24"/>
          <w:lang w:bidi="bo-CN"/>
        </w:rPr>
        <w:t>示</w:t>
      </w:r>
    </w:p>
    <w:p w14:paraId="5D381C02" w14:textId="43644351"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C44268B" wp14:editId="2F6B5337">
            <wp:extent cx="5419725" cy="2219325"/>
            <wp:effectExtent l="0" t="0" r="9525" b="9525"/>
            <wp:docPr id="32" name="Picture 32" descr="https://image.3001.net/images/20180503/15253126104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age.3001.net/images/20180503/1525312610432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19725" cy="2219325"/>
                    </a:xfrm>
                    <a:prstGeom prst="rect">
                      <a:avLst/>
                    </a:prstGeom>
                    <a:noFill/>
                    <a:ln>
                      <a:noFill/>
                    </a:ln>
                  </pic:spPr>
                </pic:pic>
              </a:graphicData>
            </a:graphic>
          </wp:inline>
        </w:drawing>
      </w:r>
    </w:p>
    <w:p w14:paraId="4C97673F"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调用系统下载</w:t>
      </w:r>
      <w:r w:rsidRPr="00024145">
        <w:rPr>
          <w:rFonts w:ascii="宋体" w:eastAsia="宋体" w:hAnsi="宋体" w:cs="宋体"/>
          <w:b/>
          <w:bCs/>
          <w:sz w:val="24"/>
          <w:szCs w:val="24"/>
          <w:lang w:bidi="bo-CN"/>
        </w:rPr>
        <w:t>器</w:t>
      </w:r>
    </w:p>
    <w:p w14:paraId="6760B2A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直接调用系统下载器，不返回任何值。而且国光我现在还没有搞清楚下载的文件到哪里去</w:t>
      </w:r>
      <w:r w:rsidRPr="00024145">
        <w:rPr>
          <w:rFonts w:ascii="宋体" w:eastAsia="宋体" w:hAnsi="宋体" w:cs="宋体"/>
          <w:sz w:val="24"/>
          <w:szCs w:val="24"/>
          <w:lang w:bidi="bo-CN"/>
        </w:rPr>
        <w:t>了</w:t>
      </w:r>
    </w:p>
    <w:p w14:paraId="03B2978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56C986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termux-download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-d </w:t>
      </w:r>
      <w:r w:rsidRPr="00024145">
        <w:rPr>
          <w:rFonts w:ascii="微软雅黑" w:eastAsia="微软雅黑" w:hAnsi="微软雅黑" w:cs="微软雅黑" w:hint="eastAsia"/>
          <w:color w:val="F8F8F2"/>
          <w:sz w:val="27"/>
          <w:szCs w:val="27"/>
          <w:lang w:bidi="bo-CN"/>
        </w:rPr>
        <w:t>描述</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-t </w:t>
      </w:r>
      <w:r w:rsidRPr="00024145">
        <w:rPr>
          <w:rFonts w:ascii="微软雅黑" w:eastAsia="微软雅黑" w:hAnsi="微软雅黑" w:cs="微软雅黑" w:hint="eastAsia"/>
          <w:color w:val="F8F8F2"/>
          <w:sz w:val="27"/>
          <w:szCs w:val="27"/>
          <w:lang w:bidi="bo-CN"/>
        </w:rPr>
        <w:t>标题</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8F8F2"/>
          <w:sz w:val="27"/>
          <w:szCs w:val="27"/>
          <w:lang w:bidi="bo-CN"/>
        </w:rPr>
        <w:t>下载的目标地</w:t>
      </w:r>
      <w:r w:rsidRPr="00024145">
        <w:rPr>
          <w:rFonts w:ascii="微软雅黑" w:eastAsia="微软雅黑" w:hAnsi="微软雅黑" w:cs="微软雅黑"/>
          <w:color w:val="F8F8F2"/>
          <w:sz w:val="27"/>
          <w:szCs w:val="27"/>
          <w:lang w:bidi="bo-CN"/>
        </w:rPr>
        <w:t>址</w:t>
      </w:r>
    </w:p>
    <w:p w14:paraId="621F3FE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宋体" w:eastAsia="宋体" w:hAnsi="宋体" w:cs="宋体"/>
          <w:sz w:val="24"/>
          <w:szCs w:val="24"/>
          <w:lang w:bidi="bo-CN"/>
        </w:rPr>
        <w:t>：</w:t>
      </w:r>
    </w:p>
    <w:p w14:paraId="63E4037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D66F2E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termux-download -d </w:t>
      </w:r>
      <w:r w:rsidRPr="00024145">
        <w:rPr>
          <w:rFonts w:ascii="Courier New" w:eastAsia="Times New Roman" w:hAnsi="Courier New" w:cs="Courier New"/>
          <w:color w:val="ABE338"/>
          <w:sz w:val="27"/>
          <w:szCs w:val="27"/>
          <w:lang w:bidi="bo-CN"/>
        </w:rPr>
        <w:t>'Termux</w:t>
      </w:r>
      <w:r w:rsidRPr="00024145">
        <w:rPr>
          <w:rFonts w:ascii="微软雅黑" w:eastAsia="微软雅黑" w:hAnsi="微软雅黑" w:cs="微软雅黑" w:hint="eastAsia"/>
          <w:color w:val="ABE338"/>
          <w:sz w:val="27"/>
          <w:szCs w:val="27"/>
          <w:lang w:bidi="bo-CN"/>
        </w:rPr>
        <w:t>下载测试</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'QQ.apk'</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'https://qd.myapp.com/myapp/qqteam/QQ_JS/qqlite_4.0.0.1025_537062065.apk'</w:t>
      </w:r>
    </w:p>
    <w:p w14:paraId="31818AF8" w14:textId="00DE2BF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D87736A" wp14:editId="6201F9EF">
            <wp:extent cx="6645910" cy="2569845"/>
            <wp:effectExtent l="0" t="0" r="2540" b="1905"/>
            <wp:docPr id="31" name="Picture 31" descr="https://image.3001.net/images/20200420/1587380032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mage.3001.net/images/20200420/158738003233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2569845"/>
                    </a:xfrm>
                    <a:prstGeom prst="rect">
                      <a:avLst/>
                    </a:prstGeom>
                    <a:noFill/>
                    <a:ln>
                      <a:noFill/>
                    </a:ln>
                  </pic:spPr>
                </pic:pic>
              </a:graphicData>
            </a:graphic>
          </wp:inline>
        </w:drawing>
      </w:r>
    </w:p>
    <w:p w14:paraId="51BD1A05"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调用指纹传感</w:t>
      </w:r>
      <w:r w:rsidRPr="00024145">
        <w:rPr>
          <w:rFonts w:ascii="宋体" w:eastAsia="宋体" w:hAnsi="宋体" w:cs="宋体"/>
          <w:b/>
          <w:bCs/>
          <w:sz w:val="24"/>
          <w:szCs w:val="24"/>
          <w:lang w:bidi="bo-CN"/>
        </w:rPr>
        <w:t>器</w:t>
      </w:r>
    </w:p>
    <w:p w14:paraId="5E9C080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该</w:t>
      </w:r>
      <w:r w:rsidRPr="00024145">
        <w:rPr>
          <w:rFonts w:ascii="Times New Roman" w:eastAsia="Times New Roman" w:hAnsi="Times New Roman" w:cs="Times New Roman"/>
          <w:sz w:val="24"/>
          <w:szCs w:val="24"/>
          <w:lang w:bidi="bo-CN"/>
        </w:rPr>
        <w:t xml:space="preserve"> API </w:t>
      </w:r>
      <w:r w:rsidRPr="00024145">
        <w:rPr>
          <w:rFonts w:ascii="宋体" w:eastAsia="宋体" w:hAnsi="宋体" w:cs="宋体" w:hint="eastAsia"/>
          <w:sz w:val="24"/>
          <w:szCs w:val="24"/>
          <w:lang w:bidi="bo-CN"/>
        </w:rPr>
        <w:t>仅适用于</w:t>
      </w:r>
      <w:r w:rsidRPr="00024145">
        <w:rPr>
          <w:rFonts w:ascii="Times New Roman" w:eastAsia="Times New Roman" w:hAnsi="Times New Roman" w:cs="Times New Roman"/>
          <w:sz w:val="24"/>
          <w:szCs w:val="24"/>
          <w:lang w:bidi="bo-CN"/>
        </w:rPr>
        <w:t xml:space="preserve">Android 6 </w:t>
      </w:r>
      <w:r w:rsidRPr="00024145">
        <w:rPr>
          <w:rFonts w:ascii="宋体" w:eastAsia="宋体" w:hAnsi="宋体" w:cs="宋体" w:hint="eastAsia"/>
          <w:sz w:val="24"/>
          <w:szCs w:val="24"/>
          <w:lang w:bidi="bo-CN"/>
        </w:rPr>
        <w:t>及其以上版本，不接受任何参数，返回</w:t>
      </w:r>
      <w:r w:rsidRPr="00024145">
        <w:rPr>
          <w:rFonts w:ascii="Times New Roman" w:eastAsia="Times New Roman" w:hAnsi="Times New Roman" w:cs="Times New Roman"/>
          <w:sz w:val="24"/>
          <w:szCs w:val="24"/>
          <w:lang w:bidi="bo-CN"/>
        </w:rPr>
        <w:t xml:space="preserve"> JSON </w:t>
      </w:r>
      <w:r w:rsidRPr="00024145">
        <w:rPr>
          <w:rFonts w:ascii="宋体" w:eastAsia="宋体" w:hAnsi="宋体" w:cs="宋体" w:hint="eastAsia"/>
          <w:sz w:val="24"/>
          <w:szCs w:val="24"/>
          <w:lang w:bidi="bo-CN"/>
        </w:rPr>
        <w:t>格式</w:t>
      </w:r>
      <w:r w:rsidRPr="00024145">
        <w:rPr>
          <w:rFonts w:ascii="宋体" w:eastAsia="宋体" w:hAnsi="宋体" w:cs="宋体"/>
          <w:sz w:val="24"/>
          <w:szCs w:val="24"/>
          <w:lang w:bidi="bo-CN"/>
        </w:rPr>
        <w:t>。</w:t>
      </w:r>
    </w:p>
    <w:p w14:paraId="22EE03E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018E10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termux-fingerprint</w:t>
      </w:r>
    </w:p>
    <w:p w14:paraId="757DAC25" w14:textId="1035082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5063B04E" wp14:editId="2B9F0FFC">
            <wp:extent cx="6645910" cy="4592320"/>
            <wp:effectExtent l="0" t="0" r="2540" b="0"/>
            <wp:docPr id="30" name="Picture 30" descr="https://image.3001.net/images/20200420/15873809591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age.3001.net/images/20200420/1587380959159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4592320"/>
                    </a:xfrm>
                    <a:prstGeom prst="rect">
                      <a:avLst/>
                    </a:prstGeom>
                    <a:noFill/>
                    <a:ln>
                      <a:noFill/>
                    </a:ln>
                  </pic:spPr>
                </pic:pic>
              </a:graphicData>
            </a:graphic>
          </wp:inline>
        </w:drawing>
      </w:r>
    </w:p>
    <w:p w14:paraId="7142092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宋体" w:eastAsia="宋体" w:hAnsi="宋体" w:cs="宋体"/>
          <w:sz w:val="24"/>
          <w:szCs w:val="24"/>
          <w:lang w:bidi="bo-CN"/>
        </w:rPr>
        <w:t>：</w:t>
      </w:r>
    </w:p>
    <w:p w14:paraId="0D65941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0CEF843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5BAED7A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 xml:space="preserve">  </w:t>
      </w:r>
      <w:r w:rsidRPr="00024145">
        <w:rPr>
          <w:rFonts w:ascii="Courier New" w:eastAsia="Times New Roman" w:hAnsi="Courier New" w:cs="Courier New"/>
          <w:color w:val="FFA07A"/>
          <w:sz w:val="27"/>
          <w:szCs w:val="27"/>
          <w:lang w:bidi="bo-CN"/>
        </w:rPr>
        <w:t>"errors"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5D937CE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"failed_attempts"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7E2A967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"auth_result"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"AUTH_RESULT_SUCCESS"</w:t>
      </w:r>
    </w:p>
    <w:p w14:paraId="42DAF4B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64EB3E89"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调用红外发</w:t>
      </w:r>
      <w:r w:rsidRPr="00024145">
        <w:rPr>
          <w:rFonts w:ascii="宋体" w:eastAsia="宋体" w:hAnsi="宋体" w:cs="宋体"/>
          <w:b/>
          <w:bCs/>
          <w:sz w:val="24"/>
          <w:szCs w:val="24"/>
          <w:lang w:bidi="bo-CN"/>
        </w:rPr>
        <w:t>射</w:t>
      </w:r>
    </w:p>
    <w:p w14:paraId="2FCB0C1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B9BFE5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termux-infrared-transmit -f </w:t>
      </w:r>
      <w:r w:rsidRPr="00024145">
        <w:rPr>
          <w:rFonts w:ascii="微软雅黑" w:eastAsia="微软雅黑" w:hAnsi="微软雅黑" w:cs="微软雅黑" w:hint="eastAsia"/>
          <w:color w:val="F8F8F2"/>
          <w:sz w:val="27"/>
          <w:szCs w:val="27"/>
          <w:lang w:bidi="bo-CN"/>
        </w:rPr>
        <w:t>发射频</w:t>
      </w:r>
      <w:r w:rsidRPr="00024145">
        <w:rPr>
          <w:rFonts w:ascii="微软雅黑" w:eastAsia="微软雅黑" w:hAnsi="微软雅黑" w:cs="微软雅黑"/>
          <w:color w:val="F8F8F2"/>
          <w:sz w:val="27"/>
          <w:szCs w:val="27"/>
          <w:lang w:bidi="bo-CN"/>
        </w:rPr>
        <w:t>率</w:t>
      </w:r>
    </w:p>
    <w:p w14:paraId="4A7A031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频率以逗号分隔，例如</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20,50,20,30</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，仅传输短于</w:t>
      </w:r>
      <w:r w:rsidRPr="00024145">
        <w:rPr>
          <w:rFonts w:ascii="Times New Roman" w:eastAsia="Times New Roman" w:hAnsi="Times New Roman" w:cs="Times New Roman"/>
          <w:sz w:val="24"/>
          <w:szCs w:val="24"/>
          <w:lang w:bidi="bo-CN"/>
        </w:rPr>
        <w:t>2</w:t>
      </w:r>
      <w:r w:rsidRPr="00024145">
        <w:rPr>
          <w:rFonts w:ascii="宋体" w:eastAsia="宋体" w:hAnsi="宋体" w:cs="宋体" w:hint="eastAsia"/>
          <w:sz w:val="24"/>
          <w:szCs w:val="24"/>
          <w:lang w:bidi="bo-CN"/>
        </w:rPr>
        <w:t>秒的码型</w:t>
      </w:r>
      <w:r w:rsidRPr="00024145">
        <w:rPr>
          <w:rFonts w:ascii="宋体" w:eastAsia="宋体" w:hAnsi="宋体" w:cs="宋体"/>
          <w:sz w:val="24"/>
          <w:szCs w:val="24"/>
          <w:lang w:bidi="bo-CN"/>
        </w:rPr>
        <w:t>。</w:t>
      </w:r>
    </w:p>
    <w:p w14:paraId="45D63465"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调用手机定</w:t>
      </w:r>
      <w:r w:rsidRPr="00024145">
        <w:rPr>
          <w:rFonts w:ascii="宋体" w:eastAsia="宋体" w:hAnsi="宋体" w:cs="宋体"/>
          <w:b/>
          <w:bCs/>
          <w:sz w:val="24"/>
          <w:szCs w:val="24"/>
          <w:lang w:bidi="bo-CN"/>
        </w:rPr>
        <w:t>位</w:t>
      </w:r>
    </w:p>
    <w:p w14:paraId="45A4DDC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输出格式为</w:t>
      </w:r>
      <w:r w:rsidRPr="00024145">
        <w:rPr>
          <w:rFonts w:ascii="Times New Roman" w:eastAsia="Times New Roman" w:hAnsi="Times New Roman" w:cs="Times New Roman"/>
          <w:sz w:val="24"/>
          <w:szCs w:val="24"/>
          <w:lang w:bidi="bo-CN"/>
        </w:rPr>
        <w:t>JSON</w:t>
      </w:r>
      <w:r w:rsidRPr="00024145">
        <w:rPr>
          <w:rFonts w:ascii="宋体" w:eastAsia="宋体" w:hAnsi="宋体" w:cs="宋体" w:hint="eastAsia"/>
          <w:sz w:val="24"/>
          <w:szCs w:val="24"/>
          <w:lang w:bidi="bo-CN"/>
        </w:rPr>
        <w:t>格</w:t>
      </w:r>
      <w:r w:rsidRPr="00024145">
        <w:rPr>
          <w:rFonts w:ascii="宋体" w:eastAsia="宋体" w:hAnsi="宋体" w:cs="宋体"/>
          <w:sz w:val="24"/>
          <w:szCs w:val="24"/>
          <w:lang w:bidi="bo-CN"/>
        </w:rPr>
        <w:t>式</w:t>
      </w:r>
    </w:p>
    <w:p w14:paraId="60DC37D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B57F1B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termux-location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-p </w:t>
      </w:r>
      <w:r w:rsidRPr="00024145">
        <w:rPr>
          <w:rFonts w:ascii="微软雅黑" w:eastAsia="微软雅黑" w:hAnsi="微软雅黑" w:cs="微软雅黑" w:hint="eastAsia"/>
          <w:color w:val="F8F8F2"/>
          <w:sz w:val="27"/>
          <w:szCs w:val="27"/>
          <w:lang w:bidi="bo-CN"/>
        </w:rPr>
        <w:t>定位方式</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-r </w:t>
      </w:r>
      <w:r w:rsidRPr="00024145">
        <w:rPr>
          <w:rFonts w:ascii="微软雅黑" w:eastAsia="微软雅黑" w:hAnsi="微软雅黑" w:cs="微软雅黑" w:hint="eastAsia"/>
          <w:color w:val="F8F8F2"/>
          <w:sz w:val="27"/>
          <w:szCs w:val="27"/>
          <w:lang w:bidi="bo-CN"/>
        </w:rPr>
        <w:t>定位请求</w:t>
      </w:r>
      <w:r w:rsidRPr="00024145">
        <w:rPr>
          <w:rFonts w:ascii="Courier New" w:eastAsia="Times New Roman" w:hAnsi="Courier New" w:cs="Courier New"/>
          <w:color w:val="FEFEFE"/>
          <w:sz w:val="27"/>
          <w:szCs w:val="27"/>
          <w:lang w:bidi="bo-CN"/>
        </w:rPr>
        <w:t>]</w:t>
      </w:r>
    </w:p>
    <w:p w14:paraId="77E046C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细节参数</w:t>
      </w:r>
      <w:r w:rsidRPr="00024145">
        <w:rPr>
          <w:rFonts w:ascii="Times New Roman" w:eastAsia="Times New Roman" w:hAnsi="Times New Roman" w:cs="Times New Roman"/>
          <w:sz w:val="24"/>
          <w:szCs w:val="24"/>
          <w:lang w:bidi="bo-CN"/>
        </w:rPr>
        <w:t>:</w:t>
      </w:r>
    </w:p>
    <w:p w14:paraId="7207352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98EE75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 provider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gps/network/passive</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默认</w:t>
      </w:r>
      <w:r w:rsidRPr="00024145">
        <w:rPr>
          <w:rFonts w:ascii="Courier New" w:eastAsia="Times New Roman" w:hAnsi="Courier New" w:cs="Courier New"/>
          <w:color w:val="F8F8F2"/>
          <w:sz w:val="27"/>
          <w:szCs w:val="27"/>
          <w:lang w:bidi="bo-CN"/>
        </w:rPr>
        <w:t>: gps</w:t>
      </w:r>
      <w:r w:rsidRPr="00024145">
        <w:rPr>
          <w:rFonts w:ascii="Courier New" w:eastAsia="Times New Roman" w:hAnsi="Courier New" w:cs="Courier New"/>
          <w:color w:val="FEFEFE"/>
          <w:sz w:val="27"/>
          <w:szCs w:val="27"/>
          <w:lang w:bidi="bo-CN"/>
        </w:rPr>
        <w:t>)</w:t>
      </w:r>
    </w:p>
    <w:p w14:paraId="1A4CF9A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-r request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once/last/updates</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默认</w:t>
      </w:r>
      <w:r w:rsidRPr="00024145">
        <w:rPr>
          <w:rFonts w:ascii="Courier New" w:eastAsia="Times New Roman" w:hAnsi="Courier New" w:cs="Courier New"/>
          <w:color w:val="F8F8F2"/>
          <w:sz w:val="27"/>
          <w:szCs w:val="27"/>
          <w:lang w:bidi="bo-CN"/>
        </w:rPr>
        <w:t>: once</w:t>
      </w:r>
      <w:r w:rsidRPr="00024145">
        <w:rPr>
          <w:rFonts w:ascii="Courier New" w:eastAsia="Times New Roman" w:hAnsi="Courier New" w:cs="Courier New"/>
          <w:color w:val="FEFEFE"/>
          <w:sz w:val="27"/>
          <w:szCs w:val="27"/>
          <w:lang w:bidi="bo-CN"/>
        </w:rPr>
        <w:t>)</w:t>
      </w:r>
    </w:p>
    <w:p w14:paraId="16122C6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实际演示</w:t>
      </w:r>
      <w:r w:rsidRPr="00024145">
        <w:rPr>
          <w:rFonts w:ascii="Times New Roman" w:eastAsia="Times New Roman" w:hAnsi="Times New Roman" w:cs="Times New Roman"/>
          <w:sz w:val="24"/>
          <w:szCs w:val="24"/>
          <w:lang w:bidi="bo-CN"/>
        </w:rPr>
        <w:t>:</w:t>
      </w:r>
    </w:p>
    <w:p w14:paraId="523D14E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C5793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termux-location -p network</w:t>
      </w:r>
    </w:p>
    <w:p w14:paraId="16D477D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返回内容（关键地方已经打马赛克处理了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防止网友顺着网线打过来）</w:t>
      </w:r>
      <w:r w:rsidRPr="00024145">
        <w:rPr>
          <w:rFonts w:ascii="Times New Roman" w:eastAsia="Times New Roman" w:hAnsi="Times New Roman" w:cs="Times New Roman"/>
          <w:sz w:val="24"/>
          <w:szCs w:val="24"/>
          <w:lang w:bidi="bo-CN"/>
        </w:rPr>
        <w:t>:</w:t>
      </w:r>
    </w:p>
    <w:p w14:paraId="70058E4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202F1AB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4A20ED3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"latitude"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xx.xxxxxxx</w:t>
      </w:r>
      <w:r w:rsidRPr="00024145">
        <w:rPr>
          <w:rFonts w:ascii="Courier New" w:eastAsia="Times New Roman" w:hAnsi="Courier New" w:cs="Courier New"/>
          <w:color w:val="FEFEFE"/>
          <w:sz w:val="27"/>
          <w:szCs w:val="27"/>
          <w:lang w:bidi="bo-CN"/>
        </w:rPr>
        <w:t>,</w:t>
      </w:r>
    </w:p>
    <w:p w14:paraId="6C39582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"longitude"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xx.xxxxxxx</w:t>
      </w:r>
      <w:r w:rsidRPr="00024145">
        <w:rPr>
          <w:rFonts w:ascii="Courier New" w:eastAsia="Times New Roman" w:hAnsi="Courier New" w:cs="Courier New"/>
          <w:color w:val="FEFEFE"/>
          <w:sz w:val="27"/>
          <w:szCs w:val="27"/>
          <w:lang w:bidi="bo-CN"/>
        </w:rPr>
        <w:t>,</w:t>
      </w:r>
    </w:p>
    <w:p w14:paraId="6EF7D61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"altitude"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0.0</w:t>
      </w:r>
      <w:r w:rsidRPr="00024145">
        <w:rPr>
          <w:rFonts w:ascii="Courier New" w:eastAsia="Times New Roman" w:hAnsi="Courier New" w:cs="Courier New"/>
          <w:color w:val="FEFEFE"/>
          <w:sz w:val="27"/>
          <w:szCs w:val="27"/>
          <w:lang w:bidi="bo-CN"/>
        </w:rPr>
        <w:t>,</w:t>
      </w:r>
    </w:p>
    <w:p w14:paraId="34DC146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"accuracy"</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xx</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7A089A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"vertical_accuracy"</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0.0</w:t>
      </w:r>
      <w:r w:rsidRPr="00024145">
        <w:rPr>
          <w:rFonts w:ascii="Courier New" w:eastAsia="Times New Roman" w:hAnsi="Courier New" w:cs="Courier New"/>
          <w:color w:val="FEFEFE"/>
          <w:sz w:val="27"/>
          <w:szCs w:val="27"/>
          <w:lang w:bidi="bo-CN"/>
        </w:rPr>
        <w:t>,</w:t>
      </w:r>
    </w:p>
    <w:p w14:paraId="370C9EA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"bearing"</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0.0</w:t>
      </w:r>
      <w:r w:rsidRPr="00024145">
        <w:rPr>
          <w:rFonts w:ascii="Courier New" w:eastAsia="Times New Roman" w:hAnsi="Courier New" w:cs="Courier New"/>
          <w:color w:val="FEFEFE"/>
          <w:sz w:val="27"/>
          <w:szCs w:val="27"/>
          <w:lang w:bidi="bo-CN"/>
        </w:rPr>
        <w:t>,</w:t>
      </w:r>
    </w:p>
    <w:p w14:paraId="7A2E4F8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"speed"</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0.0</w:t>
      </w:r>
      <w:r w:rsidRPr="00024145">
        <w:rPr>
          <w:rFonts w:ascii="Courier New" w:eastAsia="Times New Roman" w:hAnsi="Courier New" w:cs="Courier New"/>
          <w:color w:val="FEFEFE"/>
          <w:sz w:val="27"/>
          <w:szCs w:val="27"/>
          <w:lang w:bidi="bo-CN"/>
        </w:rPr>
        <w:t>,</w:t>
      </w:r>
    </w:p>
    <w:p w14:paraId="5DAE652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"elapsedMs"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7</w:t>
      </w:r>
      <w:r w:rsidRPr="00024145">
        <w:rPr>
          <w:rFonts w:ascii="Courier New" w:eastAsia="Times New Roman" w:hAnsi="Courier New" w:cs="Courier New"/>
          <w:color w:val="FEFEFE"/>
          <w:sz w:val="27"/>
          <w:szCs w:val="27"/>
          <w:lang w:bidi="bo-CN"/>
        </w:rPr>
        <w:t>,</w:t>
      </w:r>
    </w:p>
    <w:p w14:paraId="066B8B7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"provider"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"network"</w:t>
      </w:r>
    </w:p>
    <w:p w14:paraId="66D24F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2D432067"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播放媒体文</w:t>
      </w:r>
      <w:r w:rsidRPr="00024145">
        <w:rPr>
          <w:rFonts w:ascii="宋体" w:eastAsia="宋体" w:hAnsi="宋体" w:cs="宋体"/>
          <w:b/>
          <w:bCs/>
          <w:sz w:val="24"/>
          <w:szCs w:val="24"/>
          <w:lang w:bidi="bo-CN"/>
        </w:rPr>
        <w:t>件</w:t>
      </w:r>
    </w:p>
    <w:p w14:paraId="033EE82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Media Player API</w:t>
      </w:r>
      <w:r w:rsidRPr="00024145">
        <w:rPr>
          <w:rFonts w:ascii="宋体" w:eastAsia="宋体" w:hAnsi="宋体" w:cs="宋体" w:hint="eastAsia"/>
          <w:sz w:val="24"/>
          <w:szCs w:val="24"/>
          <w:lang w:bidi="bo-CN"/>
        </w:rPr>
        <w:t>播放指定的文件</w:t>
      </w:r>
      <w:r w:rsidRPr="00024145">
        <w:rPr>
          <w:rFonts w:ascii="宋体" w:eastAsia="宋体" w:hAnsi="宋体" w:cs="宋体"/>
          <w:sz w:val="24"/>
          <w:szCs w:val="24"/>
          <w:lang w:bidi="bo-CN"/>
        </w:rPr>
        <w:t>。</w:t>
      </w:r>
    </w:p>
    <w:p w14:paraId="1F5C3C9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08D37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termux-media-player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命令</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参数</w:t>
      </w:r>
      <w:r w:rsidRPr="00024145">
        <w:rPr>
          <w:rFonts w:ascii="Courier New" w:eastAsia="Times New Roman" w:hAnsi="Courier New" w:cs="Courier New"/>
          <w:color w:val="FEFEFE"/>
          <w:sz w:val="27"/>
          <w:szCs w:val="27"/>
          <w:lang w:bidi="bo-CN"/>
        </w:rPr>
        <w:t>]</w:t>
      </w:r>
    </w:p>
    <w:p w14:paraId="3490BDD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详细参数</w:t>
      </w:r>
      <w:r w:rsidRPr="00024145">
        <w:rPr>
          <w:rFonts w:ascii="Times New Roman" w:eastAsia="Times New Roman" w:hAnsi="Times New Roman" w:cs="Times New Roman"/>
          <w:sz w:val="24"/>
          <w:szCs w:val="24"/>
          <w:lang w:bidi="bo-CN"/>
        </w:rPr>
        <w:t>:</w:t>
      </w:r>
    </w:p>
    <w:p w14:paraId="2FD0255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F356FF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info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显示当前播放信息</w:t>
      </w:r>
    </w:p>
    <w:p w14:paraId="20145BA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play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恢复播放</w:t>
      </w:r>
    </w:p>
    <w:p w14:paraId="480BD24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play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file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播放指定文件</w:t>
      </w:r>
    </w:p>
    <w:p w14:paraId="088DEC3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pause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暂停播放</w:t>
      </w:r>
    </w:p>
    <w:p w14:paraId="47ACDE3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stop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停止退出播</w:t>
      </w:r>
      <w:r w:rsidRPr="00024145">
        <w:rPr>
          <w:rFonts w:ascii="微软雅黑" w:eastAsia="微软雅黑" w:hAnsi="微软雅黑" w:cs="微软雅黑"/>
          <w:color w:val="D4D0AB"/>
          <w:sz w:val="27"/>
          <w:szCs w:val="27"/>
          <w:lang w:bidi="bo-CN"/>
        </w:rPr>
        <w:t>放</w:t>
      </w:r>
    </w:p>
    <w:p w14:paraId="4DD4C53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国光的实际演示</w:t>
      </w:r>
      <w:r w:rsidRPr="00024145">
        <w:rPr>
          <w:rFonts w:ascii="Times New Roman" w:eastAsia="Times New Roman" w:hAnsi="Times New Roman" w:cs="Times New Roman"/>
          <w:sz w:val="24"/>
          <w:szCs w:val="24"/>
          <w:lang w:bidi="bo-CN"/>
        </w:rPr>
        <w:t>:</w:t>
      </w:r>
    </w:p>
    <w:p w14:paraId="769E601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4D82F8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播放</w:t>
      </w:r>
      <w:r w:rsidRPr="00024145">
        <w:rPr>
          <w:rFonts w:ascii="Courier New" w:eastAsia="Times New Roman" w:hAnsi="Courier New" w:cs="Courier New"/>
          <w:color w:val="D4D0AB"/>
          <w:sz w:val="27"/>
          <w:szCs w:val="27"/>
          <w:lang w:bidi="bo-CN"/>
        </w:rPr>
        <w:t xml:space="preserve"> hacker.mp4 </w:t>
      </w:r>
      <w:r w:rsidRPr="00024145">
        <w:rPr>
          <w:rFonts w:ascii="微软雅黑" w:eastAsia="微软雅黑" w:hAnsi="微软雅黑" w:cs="微软雅黑" w:hint="eastAsia"/>
          <w:color w:val="D4D0AB"/>
          <w:sz w:val="27"/>
          <w:szCs w:val="27"/>
          <w:lang w:bidi="bo-CN"/>
        </w:rPr>
        <w:t>视频</w:t>
      </w:r>
    </w:p>
    <w:p w14:paraId="64A47F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termux-media-player play hacker.mp4</w:t>
      </w:r>
    </w:p>
    <w:p w14:paraId="15CF42B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Now Playing: hacker.mp4</w:t>
      </w:r>
    </w:p>
    <w:p w14:paraId="4B3E26B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2A6101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查看当前播放信息</w:t>
      </w:r>
    </w:p>
    <w:p w14:paraId="6682262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termux-media-player info</w:t>
      </w:r>
    </w:p>
    <w:p w14:paraId="29FE333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Status: Playing</w:t>
      </w:r>
    </w:p>
    <w:p w14:paraId="17FF42F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Track: hacker.mp4</w:t>
      </w:r>
    </w:p>
    <w:p w14:paraId="36B88E8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Current Position: 01:28 / 15:13</w:t>
      </w:r>
    </w:p>
    <w:p w14:paraId="61402BC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5DD4D1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退出播放</w:t>
      </w:r>
    </w:p>
    <w:p w14:paraId="45E40BC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termux-media-player stop</w:t>
      </w:r>
    </w:p>
    <w:p w14:paraId="58A3CA3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Stopped playback</w:t>
      </w:r>
    </w:p>
    <w:p w14:paraId="1E90CD4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Track cleared</w:t>
      </w:r>
    </w:p>
    <w:p w14:paraId="341F48CD"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调用麦克</w:t>
      </w:r>
      <w:r w:rsidRPr="00024145">
        <w:rPr>
          <w:rFonts w:ascii="宋体" w:eastAsia="宋体" w:hAnsi="宋体" w:cs="宋体"/>
          <w:b/>
          <w:bCs/>
          <w:sz w:val="24"/>
          <w:szCs w:val="24"/>
          <w:lang w:bidi="bo-CN"/>
        </w:rPr>
        <w:t>风</w:t>
      </w:r>
    </w:p>
    <w:p w14:paraId="2F38A290"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t>termux-microphone-record [</w:t>
      </w:r>
      <w:r w:rsidRPr="00024145">
        <w:rPr>
          <w:rFonts w:ascii="微软雅黑" w:eastAsia="微软雅黑" w:hAnsi="微软雅黑" w:cs="微软雅黑" w:hint="eastAsia"/>
          <w:color w:val="E8EAF6"/>
          <w:sz w:val="20"/>
          <w:szCs w:val="20"/>
          <w:shd w:val="clear" w:color="auto" w:fill="272822"/>
          <w:lang w:bidi="bo-CN"/>
        </w:rPr>
        <w:t>参数</w:t>
      </w:r>
      <w:r w:rsidRPr="00024145">
        <w:rPr>
          <w:rFonts w:eastAsia="Times New Roman" w:cs="Consolas"/>
          <w:color w:val="E8EAF6"/>
          <w:sz w:val="20"/>
          <w:szCs w:val="20"/>
          <w:shd w:val="clear" w:color="auto" w:fill="272822"/>
          <w:lang w:bidi="bo-CN"/>
        </w:rPr>
        <w:t>]</w:t>
      </w:r>
    </w:p>
    <w:p w14:paraId="2AC129B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参数细</w:t>
      </w:r>
      <w:r w:rsidRPr="00024145">
        <w:rPr>
          <w:rFonts w:ascii="宋体" w:eastAsia="宋体" w:hAnsi="宋体" w:cs="宋体"/>
          <w:sz w:val="24"/>
          <w:szCs w:val="24"/>
          <w:lang w:bidi="bo-CN"/>
        </w:rPr>
        <w:t>节</w:t>
      </w:r>
    </w:p>
    <w:p w14:paraId="4F6AC65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E480EE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使用默认设置录制</w:t>
      </w:r>
    </w:p>
    <w:p w14:paraId="3D6FEA0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-f</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&lt;file&gt;    </w:t>
      </w:r>
      <w:r w:rsidRPr="00024145">
        <w:rPr>
          <w:rFonts w:ascii="微软雅黑" w:eastAsia="微软雅黑" w:hAnsi="微软雅黑" w:cs="微软雅黑" w:hint="eastAsia"/>
          <w:color w:val="FFD700"/>
          <w:sz w:val="27"/>
          <w:szCs w:val="27"/>
          <w:lang w:bidi="bo-CN"/>
        </w:rPr>
        <w:t>录制到特定文件</w:t>
      </w:r>
    </w:p>
    <w:p w14:paraId="097257B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&lt;limit&gt;   </w:t>
      </w:r>
      <w:r w:rsidRPr="00024145">
        <w:rPr>
          <w:rFonts w:ascii="微软雅黑" w:eastAsia="微软雅黑" w:hAnsi="微软雅黑" w:cs="微软雅黑" w:hint="eastAsia"/>
          <w:color w:val="FFD700"/>
          <w:sz w:val="27"/>
          <w:szCs w:val="27"/>
          <w:lang w:bidi="bo-CN"/>
        </w:rPr>
        <w:t>使用指定的时间录制（以秒为单位，无限制为</w:t>
      </w:r>
      <w:r w:rsidRPr="00024145">
        <w:rPr>
          <w:rFonts w:ascii="Courier New" w:eastAsia="Times New Roman" w:hAnsi="Courier New" w:cs="Courier New"/>
          <w:color w:val="FFD700"/>
          <w:sz w:val="27"/>
          <w:szCs w:val="27"/>
          <w:lang w:bidi="bo-CN"/>
        </w:rPr>
        <w:t>0</w:t>
      </w:r>
      <w:r w:rsidRPr="00024145">
        <w:rPr>
          <w:rFonts w:ascii="微软雅黑" w:eastAsia="微软雅黑" w:hAnsi="微软雅黑" w:cs="微软雅黑" w:hint="eastAsia"/>
          <w:color w:val="FFD700"/>
          <w:sz w:val="27"/>
          <w:szCs w:val="27"/>
          <w:lang w:bidi="bo-CN"/>
        </w:rPr>
        <w:t>）</w:t>
      </w:r>
    </w:p>
    <w:p w14:paraId="029C49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&lt;encoder&gt; </w:t>
      </w:r>
      <w:r w:rsidRPr="00024145">
        <w:rPr>
          <w:rFonts w:ascii="微软雅黑" w:eastAsia="微软雅黑" w:hAnsi="微软雅黑" w:cs="微软雅黑" w:hint="eastAsia"/>
          <w:color w:val="FFD700"/>
          <w:sz w:val="27"/>
          <w:szCs w:val="27"/>
          <w:lang w:bidi="bo-CN"/>
        </w:rPr>
        <w:t>使用指定的编码器录制（</w:t>
      </w:r>
      <w:r w:rsidRPr="00024145">
        <w:rPr>
          <w:rFonts w:ascii="Courier New" w:eastAsia="Times New Roman" w:hAnsi="Courier New" w:cs="Courier New"/>
          <w:color w:val="FFD700"/>
          <w:sz w:val="27"/>
          <w:szCs w:val="27"/>
          <w:lang w:bidi="bo-CN"/>
        </w:rPr>
        <w:t>aac</w:t>
      </w:r>
      <w:r w:rsidRPr="00024145">
        <w:rPr>
          <w:rFonts w:ascii="微软雅黑" w:eastAsia="微软雅黑" w:hAnsi="微软雅黑" w:cs="微软雅黑" w:hint="eastAsia"/>
          <w:color w:val="FFD700"/>
          <w:sz w:val="27"/>
          <w:szCs w:val="27"/>
          <w:lang w:bidi="bo-CN"/>
        </w:rPr>
        <w:t>，</w:t>
      </w:r>
      <w:r w:rsidRPr="00024145">
        <w:rPr>
          <w:rFonts w:ascii="Courier New" w:eastAsia="Times New Roman" w:hAnsi="Courier New" w:cs="Courier New"/>
          <w:color w:val="FFD700"/>
          <w:sz w:val="27"/>
          <w:szCs w:val="27"/>
          <w:lang w:bidi="bo-CN"/>
        </w:rPr>
        <w:t xml:space="preserve"> amr_wb</w:t>
      </w:r>
      <w:r w:rsidRPr="00024145">
        <w:rPr>
          <w:rFonts w:ascii="微软雅黑" w:eastAsia="微软雅黑" w:hAnsi="微软雅黑" w:cs="微软雅黑" w:hint="eastAsia"/>
          <w:color w:val="FFD700"/>
          <w:sz w:val="27"/>
          <w:szCs w:val="27"/>
          <w:lang w:bidi="bo-CN"/>
        </w:rPr>
        <w:t>，</w:t>
      </w:r>
      <w:r w:rsidRPr="00024145">
        <w:rPr>
          <w:rFonts w:ascii="Courier New" w:eastAsia="Times New Roman" w:hAnsi="Courier New" w:cs="Courier New"/>
          <w:color w:val="FFD700"/>
          <w:sz w:val="27"/>
          <w:szCs w:val="27"/>
          <w:lang w:bidi="bo-CN"/>
        </w:rPr>
        <w:t>amr_nb</w:t>
      </w:r>
      <w:r w:rsidRPr="00024145">
        <w:rPr>
          <w:rFonts w:ascii="微软雅黑" w:eastAsia="微软雅黑" w:hAnsi="微软雅黑" w:cs="微软雅黑" w:hint="eastAsia"/>
          <w:color w:val="FFD700"/>
          <w:sz w:val="27"/>
          <w:szCs w:val="27"/>
          <w:lang w:bidi="bo-CN"/>
        </w:rPr>
        <w:t>）</w:t>
      </w:r>
    </w:p>
    <w:p w14:paraId="40AD055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lastRenderedPageBreak/>
        <w:t>-b</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&lt;bitrate&gt; </w:t>
      </w:r>
      <w:r w:rsidRPr="00024145">
        <w:rPr>
          <w:rFonts w:ascii="微软雅黑" w:eastAsia="微软雅黑" w:hAnsi="微软雅黑" w:cs="微软雅黑" w:hint="eastAsia"/>
          <w:color w:val="FFD700"/>
          <w:sz w:val="27"/>
          <w:szCs w:val="27"/>
          <w:lang w:bidi="bo-CN"/>
        </w:rPr>
        <w:t>使用指定的比特率录制（以</w:t>
      </w:r>
      <w:r w:rsidRPr="00024145">
        <w:rPr>
          <w:rFonts w:ascii="Courier New" w:eastAsia="Times New Roman" w:hAnsi="Courier New" w:cs="Courier New"/>
          <w:color w:val="FFD700"/>
          <w:sz w:val="27"/>
          <w:szCs w:val="27"/>
          <w:lang w:bidi="bo-CN"/>
        </w:rPr>
        <w:t>kbps</w:t>
      </w:r>
      <w:r w:rsidRPr="00024145">
        <w:rPr>
          <w:rFonts w:ascii="微软雅黑" w:eastAsia="微软雅黑" w:hAnsi="微软雅黑" w:cs="微软雅黑" w:hint="eastAsia"/>
          <w:color w:val="FFD700"/>
          <w:sz w:val="27"/>
          <w:szCs w:val="27"/>
          <w:lang w:bidi="bo-CN"/>
        </w:rPr>
        <w:t>为单位）</w:t>
      </w:r>
    </w:p>
    <w:p w14:paraId="48B2E2D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&lt;rate&gt;    </w:t>
      </w:r>
      <w:r w:rsidRPr="00024145">
        <w:rPr>
          <w:rFonts w:ascii="微软雅黑" w:eastAsia="微软雅黑" w:hAnsi="微软雅黑" w:cs="微软雅黑" w:hint="eastAsia"/>
          <w:color w:val="FFD700"/>
          <w:sz w:val="27"/>
          <w:szCs w:val="27"/>
          <w:lang w:bidi="bo-CN"/>
        </w:rPr>
        <w:t>使用指定的采样率录制（以</w:t>
      </w:r>
      <w:r w:rsidRPr="00024145">
        <w:rPr>
          <w:rFonts w:ascii="Courier New" w:eastAsia="Times New Roman" w:hAnsi="Courier New" w:cs="Courier New"/>
          <w:color w:val="FFD700"/>
          <w:sz w:val="27"/>
          <w:szCs w:val="27"/>
          <w:lang w:bidi="bo-CN"/>
        </w:rPr>
        <w:t>Hz</w:t>
      </w:r>
      <w:r w:rsidRPr="00024145">
        <w:rPr>
          <w:rFonts w:ascii="微软雅黑" w:eastAsia="微软雅黑" w:hAnsi="微软雅黑" w:cs="微软雅黑" w:hint="eastAsia"/>
          <w:color w:val="FFD700"/>
          <w:sz w:val="27"/>
          <w:szCs w:val="27"/>
          <w:lang w:bidi="bo-CN"/>
        </w:rPr>
        <w:t>为单位）</w:t>
      </w:r>
    </w:p>
    <w:p w14:paraId="11B4B20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&lt;count&gt;   </w:t>
      </w:r>
      <w:r w:rsidRPr="00024145">
        <w:rPr>
          <w:rFonts w:ascii="微软雅黑" w:eastAsia="微软雅黑" w:hAnsi="微软雅黑" w:cs="微软雅黑" w:hint="eastAsia"/>
          <w:color w:val="FFD700"/>
          <w:sz w:val="27"/>
          <w:szCs w:val="27"/>
          <w:lang w:bidi="bo-CN"/>
        </w:rPr>
        <w:t>使用指定的通道录制（</w:t>
      </w:r>
      <w:r w:rsidRPr="00024145">
        <w:rPr>
          <w:rFonts w:ascii="Courier New" w:eastAsia="Times New Roman" w:hAnsi="Courier New" w:cs="Courier New"/>
          <w:color w:val="FFD700"/>
          <w:sz w:val="27"/>
          <w:szCs w:val="27"/>
          <w:lang w:bidi="bo-CN"/>
        </w:rPr>
        <w:t>1</w:t>
      </w:r>
      <w:r w:rsidRPr="00024145">
        <w:rPr>
          <w:rFonts w:ascii="微软雅黑" w:eastAsia="微软雅黑" w:hAnsi="微软雅黑" w:cs="微软雅黑" w:hint="eastAsia"/>
          <w:color w:val="FFD700"/>
          <w:sz w:val="27"/>
          <w:szCs w:val="27"/>
          <w:lang w:bidi="bo-CN"/>
        </w:rPr>
        <w:t>，</w:t>
      </w:r>
      <w:r w:rsidRPr="00024145">
        <w:rPr>
          <w:rFonts w:ascii="Courier New" w:eastAsia="Times New Roman" w:hAnsi="Courier New" w:cs="Courier New"/>
          <w:color w:val="FFD700"/>
          <w:sz w:val="27"/>
          <w:szCs w:val="27"/>
          <w:lang w:bidi="bo-CN"/>
        </w:rPr>
        <w:t xml:space="preserve"> 2</w:t>
      </w:r>
      <w:r w:rsidRPr="00024145">
        <w:rPr>
          <w:rFonts w:ascii="微软雅黑" w:eastAsia="微软雅黑" w:hAnsi="微软雅黑" w:cs="微软雅黑" w:hint="eastAsia"/>
          <w:color w:val="FFD700"/>
          <w:sz w:val="27"/>
          <w:szCs w:val="27"/>
          <w:lang w:bidi="bo-CN"/>
        </w:rPr>
        <w:t>，</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w:t>
      </w:r>
      <w:r w:rsidRPr="00024145">
        <w:rPr>
          <w:rFonts w:ascii="Courier New" w:eastAsia="Times New Roman" w:hAnsi="Courier New" w:cs="Courier New"/>
          <w:color w:val="FFD700"/>
          <w:sz w:val="27"/>
          <w:szCs w:val="27"/>
          <w:lang w:bidi="bo-CN"/>
        </w:rPr>
        <w:t xml:space="preserve">- </w:t>
      </w:r>
    </w:p>
    <w:p w14:paraId="5C1EE6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-i</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获取有关当前录音的信息</w:t>
      </w:r>
    </w:p>
    <w:p w14:paraId="2890BBC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-q</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退出录</w:t>
      </w:r>
      <w:r w:rsidRPr="00024145">
        <w:rPr>
          <w:rFonts w:ascii="微软雅黑" w:eastAsia="微软雅黑" w:hAnsi="微软雅黑" w:cs="微软雅黑"/>
          <w:color w:val="FFD700"/>
          <w:sz w:val="27"/>
          <w:szCs w:val="27"/>
          <w:lang w:bidi="bo-CN"/>
        </w:rPr>
        <w:t>音</w:t>
      </w:r>
    </w:p>
    <w:p w14:paraId="53806D6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国光的实际演示</w:t>
      </w:r>
      <w:r w:rsidRPr="00024145">
        <w:rPr>
          <w:rFonts w:ascii="Times New Roman" w:eastAsia="Times New Roman" w:hAnsi="Times New Roman" w:cs="Times New Roman"/>
          <w:sz w:val="24"/>
          <w:szCs w:val="24"/>
          <w:lang w:bidi="bo-CN"/>
        </w:rPr>
        <w:t>:</w:t>
      </w:r>
    </w:p>
    <w:p w14:paraId="00F2C7E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CEC234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termux-microphone-record -d</w:t>
      </w:r>
    </w:p>
    <w:p w14:paraId="0A11B79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Recording started: /storage/emulated/0/TermuxAudioRecording_2020-04-20_19-50-51.m4a</w:t>
      </w:r>
    </w:p>
    <w:p w14:paraId="64BC7FE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Max Duration: 15:00</w:t>
      </w:r>
    </w:p>
    <w:p w14:paraId="2E83CAA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1101A38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termux-microphone-record -i</w:t>
      </w:r>
    </w:p>
    <w:p w14:paraId="06EA995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710902F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"isRecording"</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true,</w:t>
      </w:r>
    </w:p>
    <w:p w14:paraId="01C349D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"outputFile"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"\/storage\/emulated\/0\/TermuxAudioRecording_2020-04-20_19-50-51.m4a"</w:t>
      </w:r>
    </w:p>
    <w:p w14:paraId="3BF5B3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5C0627A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32B49F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termux-microphone-record -q</w:t>
      </w:r>
    </w:p>
    <w:p w14:paraId="5EC179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Recording finished: /storage/emulated/0/TermuxAudioRecording_2020-04-20_19-50-51.m4a</w:t>
      </w:r>
    </w:p>
    <w:p w14:paraId="3F702470"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显示系统通</w:t>
      </w:r>
      <w:r w:rsidRPr="00024145">
        <w:rPr>
          <w:rFonts w:ascii="宋体" w:eastAsia="宋体" w:hAnsi="宋体" w:cs="宋体"/>
          <w:b/>
          <w:bCs/>
          <w:sz w:val="24"/>
          <w:szCs w:val="24"/>
          <w:lang w:bidi="bo-CN"/>
        </w:rPr>
        <w:t>知</w:t>
      </w:r>
    </w:p>
    <w:p w14:paraId="4C32A94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显示系统通知，通知内容使用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-c</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或者</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--content</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读取，或者从</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stdin</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读</w:t>
      </w:r>
      <w:r w:rsidRPr="00024145">
        <w:rPr>
          <w:rFonts w:ascii="宋体" w:eastAsia="宋体" w:hAnsi="宋体" w:cs="宋体"/>
          <w:sz w:val="24"/>
          <w:szCs w:val="24"/>
          <w:lang w:bidi="bo-CN"/>
        </w:rPr>
        <w:t>取</w:t>
      </w:r>
    </w:p>
    <w:p w14:paraId="4E94619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D71513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termux-notification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选项</w:t>
      </w:r>
      <w:r w:rsidRPr="00024145">
        <w:rPr>
          <w:rFonts w:ascii="Courier New" w:eastAsia="Times New Roman" w:hAnsi="Courier New" w:cs="Courier New"/>
          <w:color w:val="FEFEFE"/>
          <w:sz w:val="27"/>
          <w:szCs w:val="27"/>
          <w:lang w:bidi="bo-CN"/>
        </w:rPr>
        <w:t>]</w:t>
      </w:r>
    </w:p>
    <w:p w14:paraId="6F45D05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选项细</w:t>
      </w:r>
      <w:r w:rsidRPr="00024145">
        <w:rPr>
          <w:rFonts w:ascii="宋体" w:eastAsia="宋体" w:hAnsi="宋体" w:cs="宋体"/>
          <w:b/>
          <w:bCs/>
          <w:sz w:val="24"/>
          <w:szCs w:val="24"/>
          <w:lang w:bidi="bo-CN"/>
        </w:rPr>
        <w:t>节</w:t>
      </w:r>
    </w:p>
    <w:p w14:paraId="6456BB9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6E67D1B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--action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action          </w:t>
      </w:r>
      <w:r w:rsidRPr="00024145">
        <w:rPr>
          <w:rFonts w:ascii="微软雅黑" w:eastAsia="微软雅黑" w:hAnsi="微软雅黑" w:cs="微软雅黑" w:hint="eastAsia"/>
          <w:color w:val="FFD700"/>
          <w:sz w:val="27"/>
          <w:szCs w:val="27"/>
          <w:lang w:bidi="bo-CN"/>
        </w:rPr>
        <w:t>按下通知时要执行的动作</w:t>
      </w:r>
    </w:p>
    <w:p w14:paraId="1FE46FD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--alert-once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不会在编辑通知时发出警报</w:t>
      </w:r>
    </w:p>
    <w:p w14:paraId="19A314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--button1</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text           </w:t>
      </w:r>
      <w:r w:rsidRPr="00024145">
        <w:rPr>
          <w:rFonts w:ascii="微软雅黑" w:eastAsia="微软雅黑" w:hAnsi="微软雅黑" w:cs="微软雅黑" w:hint="eastAsia"/>
          <w:color w:val="FFD700"/>
          <w:sz w:val="27"/>
          <w:szCs w:val="27"/>
          <w:lang w:bidi="bo-CN"/>
        </w:rPr>
        <w:t>文本将显示在第一个通知按钮上</w:t>
      </w:r>
    </w:p>
    <w:p w14:paraId="2043F54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--button1-action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action  </w:t>
      </w:r>
      <w:r w:rsidRPr="00024145">
        <w:rPr>
          <w:rFonts w:ascii="微软雅黑" w:eastAsia="微软雅黑" w:hAnsi="微软雅黑" w:cs="微软雅黑" w:hint="eastAsia"/>
          <w:color w:val="FFD700"/>
          <w:sz w:val="27"/>
          <w:szCs w:val="27"/>
          <w:lang w:bidi="bo-CN"/>
        </w:rPr>
        <w:t>动作将在第一个通知按钮上执行</w:t>
      </w:r>
    </w:p>
    <w:p w14:paraId="6A24BEF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--button2</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text           </w:t>
      </w:r>
      <w:r w:rsidRPr="00024145">
        <w:rPr>
          <w:rFonts w:ascii="微软雅黑" w:eastAsia="微软雅黑" w:hAnsi="微软雅黑" w:cs="微软雅黑" w:hint="eastAsia"/>
          <w:color w:val="FFD700"/>
          <w:sz w:val="27"/>
          <w:szCs w:val="27"/>
          <w:lang w:bidi="bo-CN"/>
        </w:rPr>
        <w:t>在第二个通知按钮上显示的文本</w:t>
      </w:r>
    </w:p>
    <w:p w14:paraId="1EBEE95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lastRenderedPageBreak/>
        <w:t>--button2-action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action  </w:t>
      </w:r>
      <w:r w:rsidRPr="00024145">
        <w:rPr>
          <w:rFonts w:ascii="微软雅黑" w:eastAsia="微软雅黑" w:hAnsi="微软雅黑" w:cs="微软雅黑" w:hint="eastAsia"/>
          <w:color w:val="FFD700"/>
          <w:sz w:val="27"/>
          <w:szCs w:val="27"/>
          <w:lang w:bidi="bo-CN"/>
        </w:rPr>
        <w:t>在第二个通知按钮上执行的动作</w:t>
      </w:r>
    </w:p>
    <w:p w14:paraId="1D0A7FC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--button3</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text           </w:t>
      </w:r>
      <w:r w:rsidRPr="00024145">
        <w:rPr>
          <w:rFonts w:ascii="微软雅黑" w:eastAsia="微软雅黑" w:hAnsi="微软雅黑" w:cs="微软雅黑" w:hint="eastAsia"/>
          <w:color w:val="FFD700"/>
          <w:sz w:val="27"/>
          <w:szCs w:val="27"/>
          <w:lang w:bidi="bo-CN"/>
        </w:rPr>
        <w:t>在第三通知按钮上显示的文本</w:t>
      </w:r>
    </w:p>
    <w:p w14:paraId="36D3DE1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--button3-action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action  </w:t>
      </w:r>
      <w:r w:rsidRPr="00024145">
        <w:rPr>
          <w:rFonts w:ascii="微软雅黑" w:eastAsia="微软雅黑" w:hAnsi="微软雅黑" w:cs="微软雅黑" w:hint="eastAsia"/>
          <w:color w:val="FFD700"/>
          <w:sz w:val="27"/>
          <w:szCs w:val="27"/>
          <w:lang w:bidi="bo-CN"/>
        </w:rPr>
        <w:t>在第三个通知按钮上执行的动作通知按钮</w:t>
      </w:r>
    </w:p>
    <w:p w14:paraId="78FBDD1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-c/--content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content     </w:t>
      </w:r>
      <w:r w:rsidRPr="00024145">
        <w:rPr>
          <w:rFonts w:ascii="微软雅黑" w:eastAsia="微软雅黑" w:hAnsi="微软雅黑" w:cs="微软雅黑" w:hint="eastAsia"/>
          <w:color w:val="FFD700"/>
          <w:sz w:val="27"/>
          <w:szCs w:val="27"/>
          <w:lang w:bidi="bo-CN"/>
        </w:rPr>
        <w:t>内容显示在通知中</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将优先于</w:t>
      </w:r>
      <w:r w:rsidRPr="00024145">
        <w:rPr>
          <w:rFonts w:ascii="Courier New" w:eastAsia="Times New Roman" w:hAnsi="Courier New" w:cs="Courier New"/>
          <w:color w:val="FFD700"/>
          <w:sz w:val="27"/>
          <w:szCs w:val="27"/>
          <w:lang w:bidi="bo-CN"/>
        </w:rPr>
        <w:t>stdin</w:t>
      </w:r>
    </w:p>
    <w:p w14:paraId="715C9E4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--group</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group            </w:t>
      </w:r>
      <w:r w:rsidRPr="00024145">
        <w:rPr>
          <w:rFonts w:ascii="微软雅黑" w:eastAsia="微软雅黑" w:hAnsi="微软雅黑" w:cs="微软雅黑" w:hint="eastAsia"/>
          <w:color w:val="FFD700"/>
          <w:sz w:val="27"/>
          <w:szCs w:val="27"/>
          <w:lang w:bidi="bo-CN"/>
        </w:rPr>
        <w:t>通知组（与同一组的通知一起显示）</w:t>
      </w:r>
    </w:p>
    <w:p w14:paraId="0931FAF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-h/--help</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显示此帮助</w:t>
      </w:r>
    </w:p>
    <w:p w14:paraId="5D75AD7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--help-actions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显示</w:t>
      </w:r>
      <w:r w:rsidRPr="00024145">
        <w:rPr>
          <w:rFonts w:ascii="Courier New" w:eastAsia="Times New Roman" w:hAnsi="Courier New" w:cs="Courier New"/>
          <w:color w:val="FFD700"/>
          <w:sz w:val="27"/>
          <w:szCs w:val="27"/>
          <w:lang w:bidi="bo-CN"/>
        </w:rPr>
        <w:t>action</w:t>
      </w:r>
      <w:r w:rsidRPr="00024145">
        <w:rPr>
          <w:rFonts w:ascii="微软雅黑" w:eastAsia="微软雅黑" w:hAnsi="微软雅黑" w:cs="微软雅黑" w:hint="eastAsia"/>
          <w:color w:val="FFD700"/>
          <w:sz w:val="27"/>
          <w:szCs w:val="27"/>
          <w:lang w:bidi="bo-CN"/>
        </w:rPr>
        <w:t>的帮助</w:t>
      </w:r>
    </w:p>
    <w:p w14:paraId="068CC9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-i/--id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id               </w:t>
      </w:r>
      <w:r w:rsidRPr="00024145">
        <w:rPr>
          <w:rFonts w:ascii="微软雅黑" w:eastAsia="微软雅黑" w:hAnsi="微软雅黑" w:cs="微软雅黑" w:hint="eastAsia"/>
          <w:color w:val="FFD700"/>
          <w:sz w:val="27"/>
          <w:szCs w:val="27"/>
          <w:lang w:bidi="bo-CN"/>
        </w:rPr>
        <w:t>通知</w:t>
      </w:r>
      <w:r w:rsidRPr="00024145">
        <w:rPr>
          <w:rFonts w:ascii="Courier New" w:eastAsia="Times New Roman" w:hAnsi="Courier New" w:cs="Courier New"/>
          <w:color w:val="FFD700"/>
          <w:sz w:val="27"/>
          <w:szCs w:val="27"/>
          <w:lang w:bidi="bo-CN"/>
        </w:rPr>
        <w:t>id</w:t>
      </w:r>
      <w:r w:rsidRPr="00024145">
        <w:rPr>
          <w:rFonts w:ascii="微软雅黑" w:eastAsia="微软雅黑" w:hAnsi="微软雅黑" w:cs="微软雅黑" w:hint="eastAsia"/>
          <w:color w:val="FFD700"/>
          <w:sz w:val="27"/>
          <w:szCs w:val="27"/>
          <w:lang w:bidi="bo-CN"/>
        </w:rPr>
        <w:t>（将覆盖以前的任何通知具有相同</w:t>
      </w:r>
      <w:r w:rsidRPr="00024145">
        <w:rPr>
          <w:rFonts w:ascii="Courier New" w:eastAsia="Times New Roman" w:hAnsi="Courier New" w:cs="Courier New"/>
          <w:color w:val="FFD700"/>
          <w:sz w:val="27"/>
          <w:szCs w:val="27"/>
          <w:lang w:bidi="bo-CN"/>
        </w:rPr>
        <w:t>ID</w:t>
      </w:r>
      <w:r w:rsidRPr="00024145">
        <w:rPr>
          <w:rFonts w:ascii="微软雅黑" w:eastAsia="微软雅黑" w:hAnsi="微软雅黑" w:cs="微软雅黑" w:hint="eastAsia"/>
          <w:color w:val="FFD700"/>
          <w:sz w:val="27"/>
          <w:szCs w:val="27"/>
          <w:lang w:bidi="bo-CN"/>
        </w:rPr>
        <w:t>的图像）</w:t>
      </w:r>
    </w:p>
    <w:p w14:paraId="62149B9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--image-path</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path        </w:t>
      </w:r>
      <w:r w:rsidRPr="00024145">
        <w:rPr>
          <w:rFonts w:ascii="微软雅黑" w:eastAsia="微软雅黑" w:hAnsi="微软雅黑" w:cs="微软雅黑" w:hint="eastAsia"/>
          <w:color w:val="FFD700"/>
          <w:sz w:val="27"/>
          <w:szCs w:val="27"/>
          <w:lang w:bidi="bo-CN"/>
        </w:rPr>
        <w:t>路径将在通知中显示的图像的绝对路径</w:t>
      </w:r>
    </w:p>
    <w:p w14:paraId="4BA0F3C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--led-color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rrggbb       </w:t>
      </w:r>
      <w:r w:rsidRPr="00024145">
        <w:rPr>
          <w:rFonts w:ascii="微软雅黑" w:eastAsia="微软雅黑" w:hAnsi="微软雅黑" w:cs="微软雅黑" w:hint="eastAsia"/>
          <w:color w:val="FFD700"/>
          <w:sz w:val="27"/>
          <w:szCs w:val="27"/>
          <w:lang w:bidi="bo-CN"/>
        </w:rPr>
        <w:t>闪烁的</w:t>
      </w:r>
      <w:r w:rsidRPr="00024145">
        <w:rPr>
          <w:rFonts w:ascii="Courier New" w:eastAsia="Times New Roman" w:hAnsi="Courier New" w:cs="Courier New"/>
          <w:color w:val="FFD700"/>
          <w:sz w:val="27"/>
          <w:szCs w:val="27"/>
          <w:lang w:bidi="bo-CN"/>
        </w:rPr>
        <w:t>led</w:t>
      </w:r>
      <w:r w:rsidRPr="00024145">
        <w:rPr>
          <w:rFonts w:ascii="微软雅黑" w:eastAsia="微软雅黑" w:hAnsi="微软雅黑" w:cs="微软雅黑" w:hint="eastAsia"/>
          <w:color w:val="FFD700"/>
          <w:sz w:val="27"/>
          <w:szCs w:val="27"/>
          <w:lang w:bidi="bo-CN"/>
        </w:rPr>
        <w:t>颜色为</w:t>
      </w:r>
      <w:r w:rsidRPr="00024145">
        <w:rPr>
          <w:rFonts w:ascii="Courier New" w:eastAsia="Times New Roman" w:hAnsi="Courier New" w:cs="Courier New"/>
          <w:color w:val="FFD700"/>
          <w:sz w:val="27"/>
          <w:szCs w:val="27"/>
          <w:lang w:bidi="bo-CN"/>
        </w:rPr>
        <w:t>RRGGBB</w:t>
      </w:r>
      <w:r w:rsidRPr="00024145">
        <w:rPr>
          <w:rFonts w:ascii="微软雅黑" w:eastAsia="微软雅黑" w:hAnsi="微软雅黑" w:cs="微软雅黑" w:hint="eastAsia"/>
          <w:color w:val="FFD700"/>
          <w:sz w:val="27"/>
          <w:szCs w:val="27"/>
          <w:lang w:bidi="bo-CN"/>
        </w:rPr>
        <w:t>（默认值：无）</w:t>
      </w:r>
    </w:p>
    <w:p w14:paraId="78B4D4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--led-off</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milliseconds   </w:t>
      </w:r>
      <w:r w:rsidRPr="00024145">
        <w:rPr>
          <w:rFonts w:ascii="微软雅黑" w:eastAsia="微软雅黑" w:hAnsi="微软雅黑" w:cs="微软雅黑" w:hint="eastAsia"/>
          <w:color w:val="FFD700"/>
          <w:sz w:val="27"/>
          <w:szCs w:val="27"/>
          <w:lang w:bidi="bo-CN"/>
        </w:rPr>
        <w:t>毫秒数使指示灯在闪烁时熄灭（默认值：</w:t>
      </w:r>
      <w:r w:rsidRPr="00024145">
        <w:rPr>
          <w:rFonts w:ascii="Courier New" w:eastAsia="Times New Roman" w:hAnsi="Courier New" w:cs="Courier New"/>
          <w:color w:val="FFD700"/>
          <w:sz w:val="27"/>
          <w:szCs w:val="27"/>
          <w:lang w:bidi="bo-CN"/>
        </w:rPr>
        <w:t>800</w:t>
      </w:r>
      <w:r w:rsidRPr="00024145">
        <w:rPr>
          <w:rFonts w:ascii="微软雅黑" w:eastAsia="微软雅黑" w:hAnsi="微软雅黑" w:cs="微软雅黑" w:hint="eastAsia"/>
          <w:color w:val="FFD700"/>
          <w:sz w:val="27"/>
          <w:szCs w:val="27"/>
          <w:lang w:bidi="bo-CN"/>
        </w:rPr>
        <w:t>）</w:t>
      </w:r>
    </w:p>
    <w:p w14:paraId="4C4B65C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--led-on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milliseconds    </w:t>
      </w:r>
      <w:r w:rsidRPr="00024145">
        <w:rPr>
          <w:rFonts w:ascii="微软雅黑" w:eastAsia="微软雅黑" w:hAnsi="微软雅黑" w:cs="微软雅黑" w:hint="eastAsia"/>
          <w:color w:val="FFD700"/>
          <w:sz w:val="27"/>
          <w:szCs w:val="27"/>
          <w:lang w:bidi="bo-CN"/>
        </w:rPr>
        <w:t>毫秒指示灯在闪烁时点亮的毫秒数（默认值：</w:t>
      </w:r>
      <w:r w:rsidRPr="00024145">
        <w:rPr>
          <w:rFonts w:ascii="Courier New" w:eastAsia="Times New Roman" w:hAnsi="Courier New" w:cs="Courier New"/>
          <w:color w:val="FFD700"/>
          <w:sz w:val="27"/>
          <w:szCs w:val="27"/>
          <w:lang w:bidi="bo-CN"/>
        </w:rPr>
        <w:t>800</w:t>
      </w:r>
      <w:r w:rsidRPr="00024145">
        <w:rPr>
          <w:rFonts w:ascii="微软雅黑" w:eastAsia="微软雅黑" w:hAnsi="微软雅黑" w:cs="微软雅黑" w:hint="eastAsia"/>
          <w:color w:val="FFD700"/>
          <w:sz w:val="27"/>
          <w:szCs w:val="27"/>
          <w:lang w:bidi="bo-CN"/>
        </w:rPr>
        <w:t>）</w:t>
      </w:r>
    </w:p>
    <w:p w14:paraId="038CC95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--on-delete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action       </w:t>
      </w:r>
      <w:r w:rsidRPr="00024145">
        <w:rPr>
          <w:rFonts w:ascii="微软雅黑" w:eastAsia="微软雅黑" w:hAnsi="微软雅黑" w:cs="微软雅黑" w:hint="eastAsia"/>
          <w:color w:val="FFD700"/>
          <w:sz w:val="27"/>
          <w:szCs w:val="27"/>
          <w:lang w:bidi="bo-CN"/>
        </w:rPr>
        <w:t>清除通知时要执行的操作</w:t>
      </w:r>
    </w:p>
    <w:p w14:paraId="4B14784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--ongoing</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锁定通知</w:t>
      </w:r>
    </w:p>
    <w:p w14:paraId="6B5710A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--priority</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prio          </w:t>
      </w:r>
      <w:r w:rsidRPr="00024145">
        <w:rPr>
          <w:rFonts w:ascii="微软雅黑" w:eastAsia="微软雅黑" w:hAnsi="微软雅黑" w:cs="微软雅黑" w:hint="eastAsia"/>
          <w:color w:val="FFD700"/>
          <w:sz w:val="27"/>
          <w:szCs w:val="27"/>
          <w:lang w:bidi="bo-CN"/>
        </w:rPr>
        <w:t>通知优先级（高</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低</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最大</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最小</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默认）</w:t>
      </w:r>
    </w:p>
    <w:p w14:paraId="0628021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--sound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通知时播放声音</w:t>
      </w:r>
    </w:p>
    <w:p w14:paraId="47E3D64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-t/--title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title         </w:t>
      </w:r>
      <w:r w:rsidRPr="00024145">
        <w:rPr>
          <w:rFonts w:ascii="微软雅黑" w:eastAsia="微软雅黑" w:hAnsi="微软雅黑" w:cs="微软雅黑" w:hint="eastAsia"/>
          <w:color w:val="FFD700"/>
          <w:sz w:val="27"/>
          <w:szCs w:val="27"/>
          <w:lang w:bidi="bo-CN"/>
        </w:rPr>
        <w:t>要显示的通知标题</w:t>
      </w:r>
    </w:p>
    <w:p w14:paraId="0AA08A6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--vibrate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pattern        </w:t>
      </w:r>
      <w:r w:rsidRPr="00024145">
        <w:rPr>
          <w:rFonts w:ascii="微软雅黑" w:eastAsia="微软雅黑" w:hAnsi="微软雅黑" w:cs="微软雅黑" w:hint="eastAsia"/>
          <w:color w:val="FFD700"/>
          <w:sz w:val="27"/>
          <w:szCs w:val="27"/>
          <w:lang w:bidi="bo-CN"/>
        </w:rPr>
        <w:t>振动力度</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逗号分隔，如</w:t>
      </w:r>
      <w:r w:rsidRPr="00024145">
        <w:rPr>
          <w:rFonts w:ascii="Courier New" w:eastAsia="Times New Roman" w:hAnsi="Courier New" w:cs="Courier New"/>
          <w:color w:val="FFD700"/>
          <w:sz w:val="27"/>
          <w:szCs w:val="27"/>
          <w:lang w:bidi="bo-CN"/>
        </w:rPr>
        <w:t>500,1000,200</w:t>
      </w:r>
    </w:p>
    <w:p w14:paraId="4BE99F9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--type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type              </w:t>
      </w:r>
      <w:r w:rsidRPr="00024145">
        <w:rPr>
          <w:rFonts w:ascii="微软雅黑" w:eastAsia="微软雅黑" w:hAnsi="微软雅黑" w:cs="微软雅黑" w:hint="eastAsia"/>
          <w:color w:val="FFD700"/>
          <w:sz w:val="27"/>
          <w:szCs w:val="27"/>
          <w:lang w:bidi="bo-CN"/>
        </w:rPr>
        <w:t>要使用的通知样式（</w:t>
      </w:r>
      <w:r w:rsidRPr="00024145">
        <w:rPr>
          <w:rFonts w:ascii="Courier New" w:eastAsia="Times New Roman" w:hAnsi="Courier New" w:cs="Courier New"/>
          <w:color w:val="FFD700"/>
          <w:sz w:val="27"/>
          <w:szCs w:val="27"/>
          <w:lang w:bidi="bo-CN"/>
        </w:rPr>
        <w:t>default/media</w:t>
      </w:r>
      <w:r w:rsidRPr="00024145">
        <w:rPr>
          <w:rFonts w:ascii="微软雅黑" w:eastAsia="微软雅黑" w:hAnsi="微软雅黑" w:cs="微软雅黑"/>
          <w:color w:val="FFD700"/>
          <w:sz w:val="27"/>
          <w:szCs w:val="27"/>
          <w:lang w:bidi="bo-CN"/>
        </w:rPr>
        <w:t>）</w:t>
      </w:r>
    </w:p>
    <w:p w14:paraId="5C9CB42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t>媒体通知参</w:t>
      </w:r>
      <w:r w:rsidRPr="00024145">
        <w:rPr>
          <w:rFonts w:ascii="宋体" w:eastAsia="宋体" w:hAnsi="宋体" w:cs="宋体"/>
          <w:b/>
          <w:bCs/>
          <w:sz w:val="24"/>
          <w:szCs w:val="24"/>
          <w:lang w:bidi="bo-CN"/>
        </w:rPr>
        <w:t>数</w:t>
      </w:r>
    </w:p>
    <w:p w14:paraId="02B83AE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当你要使用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--type media</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的时候详细参数</w:t>
      </w:r>
      <w:r w:rsidRPr="00024145">
        <w:rPr>
          <w:rFonts w:ascii="Times New Roman" w:eastAsia="Times New Roman" w:hAnsi="Times New Roman" w:cs="Times New Roman"/>
          <w:sz w:val="24"/>
          <w:szCs w:val="24"/>
          <w:lang w:bidi="bo-CN"/>
        </w:rPr>
        <w:t>:</w:t>
      </w:r>
    </w:p>
    <w:p w14:paraId="70B75CC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56ED0A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--media-next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在媒体</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下一个按钮</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上执行的操作</w:t>
      </w:r>
    </w:p>
    <w:p w14:paraId="4747746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--media-pause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在媒体</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暂停按钮</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上执行的操作</w:t>
      </w:r>
    </w:p>
    <w:p w14:paraId="1B49762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--media-play</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在媒体</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播放按钮</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上执行的操作</w:t>
      </w:r>
    </w:p>
    <w:p w14:paraId="6C475F4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--media-previous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在媒体</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上一个按钮</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上执行的操</w:t>
      </w:r>
      <w:r w:rsidRPr="00024145">
        <w:rPr>
          <w:rFonts w:ascii="微软雅黑" w:eastAsia="微软雅黑" w:hAnsi="微软雅黑" w:cs="微软雅黑"/>
          <w:color w:val="FFD700"/>
          <w:sz w:val="27"/>
          <w:szCs w:val="27"/>
          <w:lang w:bidi="bo-CN"/>
        </w:rPr>
        <w:t>作</w:t>
      </w:r>
    </w:p>
    <w:p w14:paraId="091E48B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69D7360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0402C7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termux-notification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国光的</w:t>
      </w:r>
      <w:r w:rsidRPr="00024145">
        <w:rPr>
          <w:rFonts w:ascii="Courier New" w:eastAsia="Times New Roman" w:hAnsi="Courier New" w:cs="Courier New"/>
          <w:color w:val="ABE338"/>
          <w:sz w:val="27"/>
          <w:szCs w:val="27"/>
          <w:lang w:bidi="bo-CN"/>
        </w:rPr>
        <w:t>Termu</w:t>
      </w:r>
      <w:r w:rsidRPr="00024145">
        <w:rPr>
          <w:rFonts w:ascii="微软雅黑" w:eastAsia="微软雅黑" w:hAnsi="微软雅黑" w:cs="微软雅黑" w:hint="eastAsia"/>
          <w:color w:val="ABE338"/>
          <w:sz w:val="27"/>
          <w:szCs w:val="27"/>
          <w:lang w:bidi="bo-CN"/>
        </w:rPr>
        <w:t>通知测试</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-c </w:t>
      </w:r>
      <w:r w:rsidRPr="00024145">
        <w:rPr>
          <w:rFonts w:ascii="Courier New" w:eastAsia="Times New Roman" w:hAnsi="Courier New" w:cs="Courier New"/>
          <w:color w:val="ABE338"/>
          <w:sz w:val="27"/>
          <w:szCs w:val="27"/>
          <w:lang w:bidi="bo-CN"/>
        </w:rPr>
        <w:t>'Hello Termux'</w:t>
      </w:r>
      <w:r w:rsidRPr="00024145">
        <w:rPr>
          <w:rFonts w:ascii="Courier New" w:eastAsia="Times New Roman" w:hAnsi="Courier New" w:cs="Courier New"/>
          <w:color w:val="F8F8F2"/>
          <w:sz w:val="27"/>
          <w:szCs w:val="27"/>
          <w:lang w:bidi="bo-CN"/>
        </w:rPr>
        <w:t xml:space="preserve"> --type default</w:t>
      </w:r>
    </w:p>
    <w:p w14:paraId="38F7ACF9" w14:textId="6B6A95F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1B6F717C" wp14:editId="6EF295D2">
            <wp:extent cx="6645910" cy="1755775"/>
            <wp:effectExtent l="0" t="0" r="2540" b="0"/>
            <wp:docPr id="29" name="Picture 29" descr="https://image.3001.net/images/20200420/15873849054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age.3001.net/images/20200420/1587384905471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1755775"/>
                    </a:xfrm>
                    <a:prstGeom prst="rect">
                      <a:avLst/>
                    </a:prstGeom>
                    <a:noFill/>
                    <a:ln>
                      <a:noFill/>
                    </a:ln>
                  </pic:spPr>
                </pic:pic>
              </a:graphicData>
            </a:graphic>
          </wp:inline>
        </w:drawing>
      </w:r>
    </w:p>
    <w:p w14:paraId="10B3A613"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拨打电</w:t>
      </w:r>
      <w:r w:rsidRPr="00024145">
        <w:rPr>
          <w:rFonts w:ascii="宋体" w:eastAsia="宋体" w:hAnsi="宋体" w:cs="宋体"/>
          <w:b/>
          <w:bCs/>
          <w:sz w:val="24"/>
          <w:szCs w:val="24"/>
          <w:lang w:bidi="bo-CN"/>
        </w:rPr>
        <w:t>话</w:t>
      </w:r>
    </w:p>
    <w:p w14:paraId="56F6F20E"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AB0E40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termux-telephony-call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号码</w:t>
      </w:r>
      <w:r w:rsidRPr="00024145">
        <w:rPr>
          <w:rFonts w:ascii="Courier New" w:eastAsia="Times New Roman" w:hAnsi="Courier New" w:cs="Courier New"/>
          <w:color w:val="FEFEFE"/>
          <w:sz w:val="27"/>
          <w:szCs w:val="27"/>
          <w:lang w:bidi="bo-CN"/>
        </w:rPr>
        <w:t>]</w:t>
      </w:r>
    </w:p>
    <w:p w14:paraId="4F29557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拨打电话给</w:t>
      </w:r>
      <w:r w:rsidRPr="00024145">
        <w:rPr>
          <w:rFonts w:eastAsia="Times New Roman" w:cs="Consolas"/>
          <w:color w:val="E96900"/>
          <w:sz w:val="20"/>
          <w:szCs w:val="20"/>
          <w:shd w:val="clear" w:color="auto" w:fill="F8F8F8"/>
          <w:lang w:bidi="bo-CN"/>
        </w:rPr>
        <w:t>10001</w:t>
      </w:r>
      <w:r w:rsidRPr="00024145">
        <w:rPr>
          <w:rFonts w:ascii="宋体" w:eastAsia="宋体" w:hAnsi="宋体" w:cs="宋体" w:hint="eastAsia"/>
          <w:sz w:val="24"/>
          <w:szCs w:val="24"/>
          <w:lang w:bidi="bo-CN"/>
        </w:rPr>
        <w:t>中国电信</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查看下话费有没有欠费</w:t>
      </w:r>
      <w:r w:rsidRPr="00024145">
        <w:rPr>
          <w:rFonts w:ascii="Times New Roman" w:eastAsia="Times New Roman" w:hAnsi="Times New Roman" w:cs="Times New Roman"/>
          <w:sz w:val="24"/>
          <w:szCs w:val="24"/>
          <w:lang w:bidi="bo-CN"/>
        </w:rPr>
        <w:t>~?</w:t>
      </w:r>
    </w:p>
    <w:p w14:paraId="7FC1479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4E3777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termux-telephony-call 10001</w:t>
      </w:r>
    </w:p>
    <w:p w14:paraId="156BF352"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临时窗口通</w:t>
      </w:r>
      <w:r w:rsidRPr="00024145">
        <w:rPr>
          <w:rFonts w:ascii="宋体" w:eastAsia="宋体" w:hAnsi="宋体" w:cs="宋体"/>
          <w:b/>
          <w:bCs/>
          <w:sz w:val="24"/>
          <w:szCs w:val="24"/>
          <w:lang w:bidi="bo-CN"/>
        </w:rPr>
        <w:t>知</w:t>
      </w:r>
    </w:p>
    <w:p w14:paraId="69623C6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8B3E3F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termux-toast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选项</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通知</w:t>
      </w:r>
      <w:r w:rsidRPr="00024145">
        <w:rPr>
          <w:rFonts w:ascii="Courier New" w:eastAsia="Times New Roman" w:hAnsi="Courier New" w:cs="Courier New"/>
          <w:color w:val="FEFEFE"/>
          <w:sz w:val="27"/>
          <w:szCs w:val="27"/>
          <w:lang w:bidi="bo-CN"/>
        </w:rPr>
        <w:t>]</w:t>
      </w:r>
    </w:p>
    <w:p w14:paraId="283CEBB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选项参</w:t>
      </w:r>
      <w:r w:rsidRPr="00024145">
        <w:rPr>
          <w:rFonts w:ascii="宋体" w:eastAsia="宋体" w:hAnsi="宋体" w:cs="宋体"/>
          <w:sz w:val="24"/>
          <w:szCs w:val="24"/>
          <w:lang w:bidi="bo-CN"/>
        </w:rPr>
        <w:t>数</w:t>
      </w:r>
    </w:p>
    <w:p w14:paraId="442CCBA3"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058D107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-h</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显示帮助信息</w:t>
      </w:r>
    </w:p>
    <w:p w14:paraId="0FBDA6C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-b</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设置背景色（默认：</w:t>
      </w:r>
      <w:r w:rsidRPr="00024145">
        <w:rPr>
          <w:rFonts w:ascii="Courier New" w:eastAsia="Times New Roman" w:hAnsi="Courier New" w:cs="Courier New"/>
          <w:color w:val="FFD700"/>
          <w:sz w:val="27"/>
          <w:szCs w:val="27"/>
          <w:lang w:bidi="bo-CN"/>
        </w:rPr>
        <w:t>gray</w:t>
      </w:r>
      <w:r w:rsidRPr="00024145">
        <w:rPr>
          <w:rFonts w:ascii="微软雅黑" w:eastAsia="微软雅黑" w:hAnsi="微软雅黑" w:cs="微软雅黑" w:hint="eastAsia"/>
          <w:color w:val="FFD700"/>
          <w:sz w:val="27"/>
          <w:szCs w:val="27"/>
          <w:lang w:bidi="bo-CN"/>
        </w:rPr>
        <w:t>）</w:t>
      </w:r>
    </w:p>
    <w:p w14:paraId="79B422A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设置文本颜色（默认：</w:t>
      </w:r>
      <w:r w:rsidRPr="00024145">
        <w:rPr>
          <w:rFonts w:ascii="Courier New" w:eastAsia="Times New Roman" w:hAnsi="Courier New" w:cs="Courier New"/>
          <w:color w:val="FFD700"/>
          <w:sz w:val="27"/>
          <w:szCs w:val="27"/>
          <w:lang w:bidi="bo-CN"/>
        </w:rPr>
        <w:t>white</w:t>
      </w:r>
      <w:r w:rsidRPr="00024145">
        <w:rPr>
          <w:rFonts w:ascii="微软雅黑" w:eastAsia="微软雅黑" w:hAnsi="微软雅黑" w:cs="微软雅黑" w:hint="eastAsia"/>
          <w:color w:val="FFD700"/>
          <w:sz w:val="27"/>
          <w:szCs w:val="27"/>
          <w:lang w:bidi="bo-CN"/>
        </w:rPr>
        <w:t>）</w:t>
      </w:r>
    </w:p>
    <w:p w14:paraId="0EA2D61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-g</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设置吐司的位置：</w:t>
      </w:r>
      <w:r w:rsidRPr="00024145">
        <w:rPr>
          <w:rFonts w:ascii="Courier New" w:eastAsia="Times New Roman" w:hAnsi="Courier New" w:cs="Courier New"/>
          <w:color w:val="FFD700"/>
          <w:sz w:val="27"/>
          <w:szCs w:val="27"/>
          <w:lang w:bidi="bo-CN"/>
        </w:rPr>
        <w:t>[top, middle, or bottom]</w:t>
      </w:r>
      <w:r w:rsidRPr="00024145">
        <w:rPr>
          <w:rFonts w:ascii="微软雅黑" w:eastAsia="微软雅黑" w:hAnsi="微软雅黑" w:cs="微软雅黑" w:hint="eastAsia"/>
          <w:color w:val="FFD700"/>
          <w:sz w:val="27"/>
          <w:szCs w:val="27"/>
          <w:lang w:bidi="bo-CN"/>
        </w:rPr>
        <w:t>（默认：</w:t>
      </w:r>
      <w:r w:rsidRPr="00024145">
        <w:rPr>
          <w:rFonts w:ascii="Courier New" w:eastAsia="Times New Roman" w:hAnsi="Courier New" w:cs="Courier New"/>
          <w:color w:val="FFD700"/>
          <w:sz w:val="27"/>
          <w:szCs w:val="27"/>
          <w:lang w:bidi="bo-CN"/>
        </w:rPr>
        <w:t>middle</w:t>
      </w:r>
      <w:r w:rsidRPr="00024145">
        <w:rPr>
          <w:rFonts w:ascii="微软雅黑" w:eastAsia="微软雅黑" w:hAnsi="微软雅黑" w:cs="微软雅黑"/>
          <w:color w:val="FFD700"/>
          <w:sz w:val="27"/>
          <w:szCs w:val="27"/>
          <w:lang w:bidi="bo-CN"/>
        </w:rPr>
        <w:t>）</w:t>
      </w:r>
    </w:p>
    <w:p w14:paraId="17FAD27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颜色可以是标准名称</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比如说</w:t>
      </w:r>
      <w:r w:rsidRPr="00024145">
        <w:rPr>
          <w:rFonts w:ascii="Times New Roman" w:eastAsia="Times New Roman" w:hAnsi="Times New Roman" w:cs="Times New Roman"/>
          <w:sz w:val="24"/>
          <w:szCs w:val="24"/>
          <w:lang w:bidi="bo-CN"/>
        </w:rPr>
        <w:t xml:space="preserve">:red </w:t>
      </w:r>
      <w:r w:rsidRPr="00024145">
        <w:rPr>
          <w:rFonts w:ascii="宋体" w:eastAsia="宋体" w:hAnsi="宋体" w:cs="宋体" w:hint="eastAsia"/>
          <w:sz w:val="24"/>
          <w:szCs w:val="24"/>
          <w:lang w:bidi="bo-CN"/>
        </w:rPr>
        <w:t>也可以是十六进制值如</w:t>
      </w:r>
      <w:r w:rsidRPr="00024145">
        <w:rPr>
          <w:rFonts w:ascii="微软雅黑" w:eastAsia="微软雅黑" w:hAnsi="微软雅黑" w:cs="微软雅黑" w:hint="eastAsia"/>
          <w:color w:val="E96900"/>
          <w:sz w:val="20"/>
          <w:szCs w:val="20"/>
          <w:shd w:val="clear" w:color="auto" w:fill="F8F8F8"/>
          <w:lang w:bidi="bo-CN"/>
        </w:rPr>
        <w:t>＃</w:t>
      </w:r>
      <w:r w:rsidRPr="00024145">
        <w:rPr>
          <w:rFonts w:eastAsia="Times New Roman" w:cs="Consolas"/>
          <w:color w:val="E96900"/>
          <w:sz w:val="20"/>
          <w:szCs w:val="20"/>
          <w:shd w:val="clear" w:color="auto" w:fill="F8F8F8"/>
          <w:lang w:bidi="bo-CN"/>
        </w:rPr>
        <w:t>FF0000</w:t>
      </w:r>
      <w:r w:rsidRPr="00024145">
        <w:rPr>
          <w:rFonts w:ascii="宋体" w:eastAsia="宋体" w:hAnsi="宋体" w:cs="宋体" w:hint="eastAsia"/>
          <w:sz w:val="24"/>
          <w:szCs w:val="24"/>
          <w:lang w:bidi="bo-CN"/>
        </w:rPr>
        <w:t>，无效的颜色将恢复为默认值</w:t>
      </w:r>
      <w:r w:rsidRPr="00024145">
        <w:rPr>
          <w:rFonts w:ascii="宋体" w:eastAsia="宋体" w:hAnsi="宋体" w:cs="宋体"/>
          <w:sz w:val="24"/>
          <w:szCs w:val="24"/>
          <w:lang w:bidi="bo-CN"/>
        </w:rPr>
        <w:t>。</w:t>
      </w:r>
    </w:p>
    <w:p w14:paraId="0C6A0BD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国光的实际演示</w:t>
      </w:r>
      <w:r w:rsidRPr="00024145">
        <w:rPr>
          <w:rFonts w:ascii="Times New Roman" w:eastAsia="Times New Roman" w:hAnsi="Times New Roman" w:cs="Times New Roman"/>
          <w:sz w:val="24"/>
          <w:szCs w:val="24"/>
          <w:lang w:bidi="bo-CN"/>
        </w:rPr>
        <w:t>:</w:t>
      </w:r>
    </w:p>
    <w:p w14:paraId="5B54BEF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D2F331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termux-toast -b white -c black Hello Termux</w:t>
      </w:r>
    </w:p>
    <w:p w14:paraId="76C7007E" w14:textId="1372A20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1D617106" wp14:editId="055E731C">
            <wp:extent cx="6645910" cy="2389505"/>
            <wp:effectExtent l="0" t="0" r="2540" b="0"/>
            <wp:docPr id="28" name="Picture 28" descr="https://image.3001.net/images/20200420/15873858146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age.3001.net/images/20200420/1587385814624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2389505"/>
                    </a:xfrm>
                    <a:prstGeom prst="rect">
                      <a:avLst/>
                    </a:prstGeom>
                    <a:noFill/>
                    <a:ln>
                      <a:noFill/>
                    </a:ln>
                  </pic:spPr>
                </pic:pic>
              </a:graphicData>
            </a:graphic>
          </wp:inline>
        </w:drawing>
      </w:r>
    </w:p>
    <w:p w14:paraId="4B6AE280"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开关闪光</w:t>
      </w:r>
      <w:r w:rsidRPr="00024145">
        <w:rPr>
          <w:rFonts w:ascii="宋体" w:eastAsia="宋体" w:hAnsi="宋体" w:cs="宋体"/>
          <w:b/>
          <w:bCs/>
          <w:sz w:val="24"/>
          <w:szCs w:val="24"/>
          <w:lang w:bidi="bo-CN"/>
        </w:rPr>
        <w:t>灯</w:t>
      </w:r>
    </w:p>
    <w:p w14:paraId="5E8024B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50E312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termux-torch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on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off</w:t>
      </w:r>
      <w:r w:rsidRPr="00024145">
        <w:rPr>
          <w:rFonts w:ascii="Courier New" w:eastAsia="Times New Roman" w:hAnsi="Courier New" w:cs="Courier New"/>
          <w:color w:val="FEFEFE"/>
          <w:sz w:val="27"/>
          <w:szCs w:val="27"/>
          <w:lang w:bidi="bo-CN"/>
        </w:rPr>
        <w:t>]</w:t>
      </w:r>
    </w:p>
    <w:p w14:paraId="3C7FFAAF"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调用</w:t>
      </w:r>
      <w:r w:rsidRPr="00024145">
        <w:rPr>
          <w:rFonts w:ascii="Times New Roman" w:eastAsia="Times New Roman" w:hAnsi="Times New Roman" w:cs="Times New Roman"/>
          <w:b/>
          <w:bCs/>
          <w:sz w:val="24"/>
          <w:szCs w:val="24"/>
          <w:lang w:bidi="bo-CN"/>
        </w:rPr>
        <w:t xml:space="preserve"> tts </w:t>
      </w:r>
      <w:r w:rsidRPr="00024145">
        <w:rPr>
          <w:rFonts w:ascii="宋体" w:eastAsia="宋体" w:hAnsi="宋体" w:cs="宋体" w:hint="eastAsia"/>
          <w:b/>
          <w:bCs/>
          <w:sz w:val="24"/>
          <w:szCs w:val="24"/>
          <w:lang w:bidi="bo-CN"/>
        </w:rPr>
        <w:t>语音引</w:t>
      </w:r>
      <w:r w:rsidRPr="00024145">
        <w:rPr>
          <w:rFonts w:ascii="宋体" w:eastAsia="宋体" w:hAnsi="宋体" w:cs="宋体"/>
          <w:b/>
          <w:bCs/>
          <w:sz w:val="24"/>
          <w:szCs w:val="24"/>
          <w:lang w:bidi="bo-CN"/>
        </w:rPr>
        <w:t>擎</w:t>
      </w:r>
    </w:p>
    <w:p w14:paraId="14C0E5D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使用系统文本语音转换（</w:t>
      </w:r>
      <w:r w:rsidRPr="00024145">
        <w:rPr>
          <w:rFonts w:ascii="Times New Roman" w:eastAsia="Times New Roman" w:hAnsi="Times New Roman" w:cs="Times New Roman"/>
          <w:sz w:val="24"/>
          <w:szCs w:val="24"/>
          <w:lang w:bidi="bo-CN"/>
        </w:rPr>
        <w:t>TTS</w:t>
      </w:r>
      <w:r w:rsidRPr="00024145">
        <w:rPr>
          <w:rFonts w:ascii="宋体" w:eastAsia="宋体" w:hAnsi="宋体" w:cs="宋体" w:hint="eastAsia"/>
          <w:sz w:val="24"/>
          <w:szCs w:val="24"/>
          <w:lang w:bidi="bo-CN"/>
        </w:rPr>
        <w:t>）引擎朗读文本</w:t>
      </w:r>
      <w:r w:rsidRPr="00024145">
        <w:rPr>
          <w:rFonts w:ascii="宋体" w:eastAsia="宋体" w:hAnsi="宋体" w:cs="宋体"/>
          <w:sz w:val="24"/>
          <w:szCs w:val="24"/>
          <w:lang w:bidi="bo-CN"/>
        </w:rPr>
        <w:t>。</w:t>
      </w:r>
    </w:p>
    <w:p w14:paraId="473F246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Bsah</w:t>
      </w:r>
    </w:p>
    <w:p w14:paraId="5C646A7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termux-tts-speak [-e </w:t>
      </w:r>
      <w:r w:rsidRPr="00024145">
        <w:rPr>
          <w:rFonts w:ascii="微软雅黑" w:eastAsia="微软雅黑" w:hAnsi="微软雅黑" w:cs="微软雅黑" w:hint="eastAsia"/>
          <w:color w:val="F8F8F2"/>
          <w:sz w:val="27"/>
          <w:szCs w:val="27"/>
          <w:lang w:bidi="bo-CN"/>
        </w:rPr>
        <w:t>引擎</w:t>
      </w:r>
      <w:r w:rsidRPr="00024145">
        <w:rPr>
          <w:rFonts w:ascii="Courier New" w:eastAsia="Times New Roman" w:hAnsi="Courier New" w:cs="Courier New"/>
          <w:color w:val="F8F8F2"/>
          <w:sz w:val="27"/>
          <w:szCs w:val="27"/>
          <w:lang w:bidi="bo-CN"/>
        </w:rPr>
        <w:t xml:space="preserve">] [-l </w:t>
      </w:r>
      <w:r w:rsidRPr="00024145">
        <w:rPr>
          <w:rFonts w:ascii="微软雅黑" w:eastAsia="微软雅黑" w:hAnsi="微软雅黑" w:cs="微软雅黑" w:hint="eastAsia"/>
          <w:color w:val="F8F8F2"/>
          <w:sz w:val="27"/>
          <w:szCs w:val="27"/>
          <w:lang w:bidi="bo-CN"/>
        </w:rPr>
        <w:t>语言</w:t>
      </w:r>
      <w:r w:rsidRPr="00024145">
        <w:rPr>
          <w:rFonts w:ascii="Courier New" w:eastAsia="Times New Roman" w:hAnsi="Courier New" w:cs="Courier New"/>
          <w:color w:val="F8F8F2"/>
          <w:sz w:val="27"/>
          <w:szCs w:val="27"/>
          <w:lang w:bidi="bo-CN"/>
        </w:rPr>
        <w:t xml:space="preserve">] [-n </w:t>
      </w:r>
      <w:r w:rsidRPr="00024145">
        <w:rPr>
          <w:rFonts w:ascii="微软雅黑" w:eastAsia="微软雅黑" w:hAnsi="微软雅黑" w:cs="微软雅黑" w:hint="eastAsia"/>
          <w:color w:val="F8F8F2"/>
          <w:sz w:val="27"/>
          <w:szCs w:val="27"/>
          <w:lang w:bidi="bo-CN"/>
        </w:rPr>
        <w:t>区域</w:t>
      </w:r>
      <w:r w:rsidRPr="00024145">
        <w:rPr>
          <w:rFonts w:ascii="Courier New" w:eastAsia="Times New Roman" w:hAnsi="Courier New" w:cs="Courier New"/>
          <w:color w:val="F8F8F2"/>
          <w:sz w:val="27"/>
          <w:szCs w:val="27"/>
          <w:lang w:bidi="bo-CN"/>
        </w:rPr>
        <w:t xml:space="preserve">] [-v </w:t>
      </w:r>
      <w:r w:rsidRPr="00024145">
        <w:rPr>
          <w:rFonts w:ascii="微软雅黑" w:eastAsia="微软雅黑" w:hAnsi="微软雅黑" w:cs="微软雅黑" w:hint="eastAsia"/>
          <w:color w:val="F8F8F2"/>
          <w:sz w:val="27"/>
          <w:szCs w:val="27"/>
          <w:lang w:bidi="bo-CN"/>
        </w:rPr>
        <w:t>变体</w:t>
      </w:r>
      <w:r w:rsidRPr="00024145">
        <w:rPr>
          <w:rFonts w:ascii="Courier New" w:eastAsia="Times New Roman" w:hAnsi="Courier New" w:cs="Courier New"/>
          <w:color w:val="F8F8F2"/>
          <w:sz w:val="27"/>
          <w:szCs w:val="27"/>
          <w:lang w:bidi="bo-CN"/>
        </w:rPr>
        <w:t xml:space="preserve">] [-p </w:t>
      </w:r>
      <w:r w:rsidRPr="00024145">
        <w:rPr>
          <w:rFonts w:ascii="微软雅黑" w:eastAsia="微软雅黑" w:hAnsi="微软雅黑" w:cs="微软雅黑" w:hint="eastAsia"/>
          <w:color w:val="F8F8F2"/>
          <w:sz w:val="27"/>
          <w:szCs w:val="27"/>
          <w:lang w:bidi="bo-CN"/>
        </w:rPr>
        <w:t>音调</w:t>
      </w:r>
      <w:r w:rsidRPr="00024145">
        <w:rPr>
          <w:rFonts w:ascii="Courier New" w:eastAsia="Times New Roman" w:hAnsi="Courier New" w:cs="Courier New"/>
          <w:color w:val="F8F8F2"/>
          <w:sz w:val="27"/>
          <w:szCs w:val="27"/>
          <w:lang w:bidi="bo-CN"/>
        </w:rPr>
        <w:t xml:space="preserve">] [-r </w:t>
      </w:r>
      <w:r w:rsidRPr="00024145">
        <w:rPr>
          <w:rFonts w:ascii="微软雅黑" w:eastAsia="微软雅黑" w:hAnsi="微软雅黑" w:cs="微软雅黑" w:hint="eastAsia"/>
          <w:color w:val="F8F8F2"/>
          <w:sz w:val="27"/>
          <w:szCs w:val="27"/>
          <w:lang w:bidi="bo-CN"/>
        </w:rPr>
        <w:t>速率</w:t>
      </w:r>
      <w:r w:rsidRPr="00024145">
        <w:rPr>
          <w:rFonts w:ascii="Courier New" w:eastAsia="Times New Roman" w:hAnsi="Courier New" w:cs="Courier New"/>
          <w:color w:val="F8F8F2"/>
          <w:sz w:val="27"/>
          <w:szCs w:val="27"/>
          <w:lang w:bidi="bo-CN"/>
        </w:rPr>
        <w:t>] [-s ] [</w:t>
      </w:r>
      <w:r w:rsidRPr="00024145">
        <w:rPr>
          <w:rFonts w:ascii="微软雅黑" w:eastAsia="微软雅黑" w:hAnsi="微软雅黑" w:cs="微软雅黑" w:hint="eastAsia"/>
          <w:color w:val="F8F8F2"/>
          <w:sz w:val="27"/>
          <w:szCs w:val="27"/>
          <w:lang w:bidi="bo-CN"/>
        </w:rPr>
        <w:t>要说的话</w:t>
      </w:r>
      <w:r w:rsidRPr="00024145">
        <w:rPr>
          <w:rFonts w:ascii="Courier New" w:eastAsia="Times New Roman" w:hAnsi="Courier New" w:cs="Courier New"/>
          <w:color w:val="F8F8F2"/>
          <w:sz w:val="27"/>
          <w:szCs w:val="27"/>
          <w:lang w:bidi="bo-CN"/>
        </w:rPr>
        <w:t>]</w:t>
      </w:r>
    </w:p>
    <w:p w14:paraId="135467E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选项细</w:t>
      </w:r>
      <w:r w:rsidRPr="00024145">
        <w:rPr>
          <w:rFonts w:ascii="宋体" w:eastAsia="宋体" w:hAnsi="宋体" w:cs="宋体"/>
          <w:sz w:val="24"/>
          <w:szCs w:val="24"/>
          <w:lang w:bidi="bo-CN"/>
        </w:rPr>
        <w:t>节</w:t>
      </w:r>
    </w:p>
    <w:p w14:paraId="28224C7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6DBC19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-e engine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要使用的</w:t>
      </w:r>
      <w:r w:rsidRPr="00024145">
        <w:rPr>
          <w:rFonts w:ascii="Courier New" w:eastAsia="Times New Roman" w:hAnsi="Courier New" w:cs="Courier New"/>
          <w:color w:val="D4D0AB"/>
          <w:sz w:val="27"/>
          <w:szCs w:val="27"/>
          <w:lang w:bidi="bo-CN"/>
        </w:rPr>
        <w:t xml:space="preserve"> tts </w:t>
      </w:r>
      <w:r w:rsidRPr="00024145">
        <w:rPr>
          <w:rFonts w:ascii="微软雅黑" w:eastAsia="微软雅黑" w:hAnsi="微软雅黑" w:cs="微软雅黑" w:hint="eastAsia"/>
          <w:color w:val="D4D0AB"/>
          <w:sz w:val="27"/>
          <w:szCs w:val="27"/>
          <w:lang w:bidi="bo-CN"/>
        </w:rPr>
        <w:t>语音引擎</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详见</w:t>
      </w:r>
      <w:r w:rsidRPr="00024145">
        <w:rPr>
          <w:rFonts w:ascii="Courier New" w:eastAsia="Times New Roman" w:hAnsi="Courier New" w:cs="Courier New"/>
          <w:color w:val="D4D0AB"/>
          <w:sz w:val="27"/>
          <w:szCs w:val="27"/>
          <w:lang w:bidi="bo-CN"/>
        </w:rPr>
        <w:t xml:space="preserve"> termux-tts-engines </w:t>
      </w:r>
      <w:r w:rsidRPr="00024145">
        <w:rPr>
          <w:rFonts w:ascii="微软雅黑" w:eastAsia="微软雅黑" w:hAnsi="微软雅黑" w:cs="微软雅黑" w:hint="eastAsia"/>
          <w:color w:val="D4D0AB"/>
          <w:sz w:val="27"/>
          <w:szCs w:val="27"/>
          <w:lang w:bidi="bo-CN"/>
        </w:rPr>
        <w:t>这个命令</w:t>
      </w:r>
      <w:r w:rsidRPr="00024145">
        <w:rPr>
          <w:rFonts w:ascii="Courier New" w:eastAsia="Times New Roman" w:hAnsi="Courier New" w:cs="Courier New"/>
          <w:color w:val="D4D0AB"/>
          <w:sz w:val="27"/>
          <w:szCs w:val="27"/>
          <w:lang w:bidi="bo-CN"/>
        </w:rPr>
        <w:t>)</w:t>
      </w:r>
    </w:p>
    <w:p w14:paraId="779E108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-l language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要说的语言类别</w:t>
      </w:r>
    </w:p>
    <w:p w14:paraId="05ECC2A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-n region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语言的地区</w:t>
      </w:r>
    </w:p>
    <w:p w14:paraId="66F3DF0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-v variant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语言的变体</w:t>
      </w:r>
    </w:p>
    <w:p w14:paraId="34BFD40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-p pitch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语音的语调，</w:t>
      </w:r>
      <w:r w:rsidRPr="00024145">
        <w:rPr>
          <w:rFonts w:ascii="Courier New" w:eastAsia="Times New Roman" w:hAnsi="Courier New" w:cs="Courier New"/>
          <w:color w:val="D4D0AB"/>
          <w:sz w:val="27"/>
          <w:szCs w:val="27"/>
          <w:lang w:bidi="bo-CN"/>
        </w:rPr>
        <w:t xml:space="preserve">1 </w:t>
      </w:r>
      <w:r w:rsidRPr="00024145">
        <w:rPr>
          <w:rFonts w:ascii="微软雅黑" w:eastAsia="微软雅黑" w:hAnsi="微软雅黑" w:cs="微软雅黑" w:hint="eastAsia"/>
          <w:color w:val="D4D0AB"/>
          <w:sz w:val="27"/>
          <w:szCs w:val="27"/>
          <w:lang w:bidi="bo-CN"/>
        </w:rPr>
        <w:t>是默认的正常值</w:t>
      </w:r>
    </w:p>
    <w:p w14:paraId="3E35EB2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-r rate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语音的语速，</w:t>
      </w:r>
      <w:r w:rsidRPr="00024145">
        <w:rPr>
          <w:rFonts w:ascii="Courier New" w:eastAsia="Times New Roman" w:hAnsi="Courier New" w:cs="Courier New"/>
          <w:color w:val="D4D0AB"/>
          <w:sz w:val="27"/>
          <w:szCs w:val="27"/>
          <w:lang w:bidi="bo-CN"/>
        </w:rPr>
        <w:t xml:space="preserve">1 </w:t>
      </w:r>
      <w:r w:rsidRPr="00024145">
        <w:rPr>
          <w:rFonts w:ascii="微软雅黑" w:eastAsia="微软雅黑" w:hAnsi="微软雅黑" w:cs="微软雅黑" w:hint="eastAsia"/>
          <w:color w:val="D4D0AB"/>
          <w:sz w:val="27"/>
          <w:szCs w:val="27"/>
          <w:lang w:bidi="bo-CN"/>
        </w:rPr>
        <w:t>是默认的正常值</w:t>
      </w:r>
    </w:p>
    <w:p w14:paraId="358A41F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-s stream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要使用的音频流</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默认是</w:t>
      </w:r>
      <w:r w:rsidRPr="00024145">
        <w:rPr>
          <w:rFonts w:ascii="Courier New" w:eastAsia="Times New Roman" w:hAnsi="Courier New" w:cs="Courier New"/>
          <w:color w:val="D4D0AB"/>
          <w:sz w:val="27"/>
          <w:szCs w:val="27"/>
          <w:lang w:bidi="bo-CN"/>
        </w:rPr>
        <w:t xml:space="preserve"> NOTIFICATION) </w:t>
      </w:r>
      <w:r w:rsidRPr="00024145">
        <w:rPr>
          <w:rFonts w:ascii="微软雅黑" w:eastAsia="微软雅黑" w:hAnsi="微软雅黑" w:cs="微软雅黑" w:hint="eastAsia"/>
          <w:color w:val="D4D0AB"/>
          <w:sz w:val="27"/>
          <w:szCs w:val="27"/>
          <w:lang w:bidi="bo-CN"/>
        </w:rPr>
        <w:t>还可以选择</w:t>
      </w:r>
      <w:r w:rsidRPr="00024145">
        <w:rPr>
          <w:rFonts w:ascii="Courier New" w:eastAsia="Times New Roman" w:hAnsi="Courier New" w:cs="Courier New"/>
          <w:color w:val="D4D0AB"/>
          <w:sz w:val="27"/>
          <w:szCs w:val="27"/>
          <w:lang w:bidi="bo-CN"/>
        </w:rPr>
        <w:t>ALARM, MUSIC, NOTIFICATION, RING, SYSTEM, VOICE_CALL</w:t>
      </w:r>
      <w:r w:rsidRPr="00024145">
        <w:rPr>
          <w:rFonts w:ascii="微软雅黑" w:eastAsia="微软雅黑" w:hAnsi="微软雅黑" w:cs="微软雅黑" w:hint="eastAsia"/>
          <w:color w:val="D4D0AB"/>
          <w:sz w:val="27"/>
          <w:szCs w:val="27"/>
          <w:lang w:bidi="bo-CN"/>
        </w:rPr>
        <w:t>之</w:t>
      </w:r>
      <w:r w:rsidRPr="00024145">
        <w:rPr>
          <w:rFonts w:ascii="微软雅黑" w:eastAsia="微软雅黑" w:hAnsi="微软雅黑" w:cs="微软雅黑"/>
          <w:color w:val="D4D0AB"/>
          <w:sz w:val="27"/>
          <w:szCs w:val="27"/>
          <w:lang w:bidi="bo-CN"/>
        </w:rPr>
        <w:t>一</w:t>
      </w:r>
    </w:p>
    <w:p w14:paraId="141210B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国光的实际测试</w:t>
      </w:r>
      <w:r w:rsidRPr="00024145">
        <w:rPr>
          <w:rFonts w:ascii="Times New Roman" w:eastAsia="Times New Roman" w:hAnsi="Times New Roman" w:cs="Times New Roman"/>
          <w:sz w:val="24"/>
          <w:szCs w:val="24"/>
          <w:lang w:bidi="bo-CN"/>
        </w:rPr>
        <w:t>:</w:t>
      </w:r>
    </w:p>
    <w:p w14:paraId="1418818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B2E806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termux-tts-speak -e </w:t>
      </w:r>
      <w:r w:rsidRPr="00024145">
        <w:rPr>
          <w:rFonts w:ascii="Courier New" w:eastAsia="Times New Roman" w:hAnsi="Courier New" w:cs="Courier New"/>
          <w:color w:val="ABE338"/>
          <w:sz w:val="27"/>
          <w:szCs w:val="27"/>
          <w:lang w:bidi="bo-CN"/>
        </w:rPr>
        <w:t>"com.xiaomi.mibrain.speech"</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大家转载文章注意标明文章出处啊</w:t>
      </w:r>
      <w:r w:rsidRPr="00024145">
        <w:rPr>
          <w:rFonts w:ascii="Courier New" w:eastAsia="Times New Roman" w:hAnsi="Courier New" w:cs="Courier New"/>
          <w:color w:val="ABE338"/>
          <w:sz w:val="27"/>
          <w:szCs w:val="27"/>
          <w:lang w:bidi="bo-CN"/>
        </w:rPr>
        <w:t>'</w:t>
      </w:r>
    </w:p>
    <w:p w14:paraId="120086C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哦豁，是不是被语音引擎的朗读吓一跳，这样可以就可以用</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去调用小爱语音引擎来说一些骚话了</w:t>
      </w:r>
      <w:r w:rsidRPr="00024145">
        <w:rPr>
          <w:rFonts w:ascii="宋体" w:eastAsia="宋体" w:hAnsi="宋体" w:cs="宋体"/>
          <w:sz w:val="24"/>
          <w:szCs w:val="24"/>
          <w:lang w:bidi="bo-CN"/>
        </w:rPr>
        <w:t>。</w:t>
      </w:r>
    </w:p>
    <w:p w14:paraId="39400D5C"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震动手</w:t>
      </w:r>
      <w:r w:rsidRPr="00024145">
        <w:rPr>
          <w:rFonts w:ascii="宋体" w:eastAsia="宋体" w:hAnsi="宋体" w:cs="宋体"/>
          <w:b/>
          <w:bCs/>
          <w:sz w:val="24"/>
          <w:szCs w:val="24"/>
          <w:lang w:bidi="bo-CN"/>
        </w:rPr>
        <w:t>机</w:t>
      </w:r>
    </w:p>
    <w:p w14:paraId="694D66A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968D60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termux-vibrate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选项</w:t>
      </w:r>
      <w:r w:rsidRPr="00024145">
        <w:rPr>
          <w:rFonts w:ascii="Courier New" w:eastAsia="Times New Roman" w:hAnsi="Courier New" w:cs="Courier New"/>
          <w:color w:val="FEFEFE"/>
          <w:sz w:val="27"/>
          <w:szCs w:val="27"/>
          <w:lang w:bidi="bo-CN"/>
        </w:rPr>
        <w:t>]</w:t>
      </w:r>
    </w:p>
    <w:p w14:paraId="25E7F34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选项细节</w:t>
      </w:r>
      <w:r w:rsidRPr="00024145">
        <w:rPr>
          <w:rFonts w:ascii="Times New Roman" w:eastAsia="Times New Roman" w:hAnsi="Times New Roman" w:cs="Times New Roman"/>
          <w:sz w:val="24"/>
          <w:szCs w:val="24"/>
          <w:lang w:bidi="bo-CN"/>
        </w:rPr>
        <w:t>:</w:t>
      </w:r>
    </w:p>
    <w:p w14:paraId="4E6CED1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3D086B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-d duration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以毫秒为单位的振动持续时间（默认值：</w:t>
      </w:r>
      <w:r w:rsidRPr="00024145">
        <w:rPr>
          <w:rFonts w:ascii="Courier New" w:eastAsia="Times New Roman" w:hAnsi="Courier New" w:cs="Courier New"/>
          <w:color w:val="D4D0AB"/>
          <w:sz w:val="27"/>
          <w:szCs w:val="27"/>
          <w:lang w:bidi="bo-CN"/>
        </w:rPr>
        <w:t>1000</w:t>
      </w:r>
      <w:r w:rsidRPr="00024145">
        <w:rPr>
          <w:rFonts w:ascii="微软雅黑" w:eastAsia="微软雅黑" w:hAnsi="微软雅黑" w:cs="微软雅黑" w:hint="eastAsia"/>
          <w:color w:val="D4D0AB"/>
          <w:sz w:val="27"/>
          <w:szCs w:val="27"/>
          <w:lang w:bidi="bo-CN"/>
        </w:rPr>
        <w:t>）</w:t>
      </w:r>
    </w:p>
    <w:p w14:paraId="31CBE70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-f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在静默模式下也会强制振</w:t>
      </w:r>
      <w:r w:rsidRPr="00024145">
        <w:rPr>
          <w:rFonts w:ascii="微软雅黑" w:eastAsia="微软雅黑" w:hAnsi="微软雅黑" w:cs="微软雅黑"/>
          <w:color w:val="D4D0AB"/>
          <w:sz w:val="27"/>
          <w:szCs w:val="27"/>
          <w:lang w:bidi="bo-CN"/>
        </w:rPr>
        <w:t>动</w:t>
      </w:r>
    </w:p>
    <w:p w14:paraId="766AD04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更换手机壁</w:t>
      </w:r>
      <w:r w:rsidRPr="00024145">
        <w:rPr>
          <w:rFonts w:ascii="宋体" w:eastAsia="宋体" w:hAnsi="宋体" w:cs="宋体"/>
          <w:b/>
          <w:bCs/>
          <w:sz w:val="24"/>
          <w:szCs w:val="24"/>
          <w:lang w:bidi="bo-CN"/>
        </w:rPr>
        <w:t>纸</w:t>
      </w:r>
    </w:p>
    <w:p w14:paraId="7AC45036"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t>termux-wallpaper [</w:t>
      </w:r>
      <w:r w:rsidRPr="00024145">
        <w:rPr>
          <w:rFonts w:ascii="微软雅黑" w:eastAsia="微软雅黑" w:hAnsi="微软雅黑" w:cs="微软雅黑" w:hint="eastAsia"/>
          <w:color w:val="E8EAF6"/>
          <w:sz w:val="20"/>
          <w:szCs w:val="20"/>
          <w:shd w:val="clear" w:color="auto" w:fill="272822"/>
          <w:lang w:bidi="bo-CN"/>
        </w:rPr>
        <w:t>选项</w:t>
      </w:r>
      <w:r w:rsidRPr="00024145">
        <w:rPr>
          <w:rFonts w:eastAsia="Times New Roman" w:cs="Consolas"/>
          <w:color w:val="E8EAF6"/>
          <w:sz w:val="20"/>
          <w:szCs w:val="20"/>
          <w:shd w:val="clear" w:color="auto" w:fill="272822"/>
          <w:lang w:bidi="bo-CN"/>
        </w:rPr>
        <w:t>]</w:t>
      </w:r>
    </w:p>
    <w:p w14:paraId="5846188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选项细节</w:t>
      </w:r>
      <w:r w:rsidRPr="00024145">
        <w:rPr>
          <w:rFonts w:ascii="Times New Roman" w:eastAsia="Times New Roman" w:hAnsi="Times New Roman" w:cs="Times New Roman"/>
          <w:sz w:val="24"/>
          <w:szCs w:val="24"/>
          <w:lang w:bidi="bo-CN"/>
        </w:rPr>
        <w:t>:</w:t>
      </w:r>
    </w:p>
    <w:p w14:paraId="14280F6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FE458E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-f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file</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将</w:t>
      </w:r>
      <w:r w:rsidRPr="00024145">
        <w:rPr>
          <w:rFonts w:ascii="Courier New" w:eastAsia="Times New Roman" w:hAnsi="Courier New" w:cs="Courier New"/>
          <w:color w:val="D4D0AB"/>
          <w:sz w:val="27"/>
          <w:szCs w:val="27"/>
          <w:lang w:bidi="bo-CN"/>
        </w:rPr>
        <w:t xml:space="preserve"> file </w:t>
      </w:r>
      <w:r w:rsidRPr="00024145">
        <w:rPr>
          <w:rFonts w:ascii="微软雅黑" w:eastAsia="微软雅黑" w:hAnsi="微软雅黑" w:cs="微软雅黑" w:hint="eastAsia"/>
          <w:color w:val="D4D0AB"/>
          <w:sz w:val="27"/>
          <w:szCs w:val="27"/>
          <w:lang w:bidi="bo-CN"/>
        </w:rPr>
        <w:t>文件设为壁纸</w:t>
      </w:r>
    </w:p>
    <w:p w14:paraId="5634933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-u </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url</w:t>
      </w:r>
      <w:r w:rsidRPr="00024145">
        <w:rPr>
          <w:rFonts w:ascii="Courier New" w:eastAsia="Times New Roman" w:hAnsi="Courier New" w:cs="Courier New"/>
          <w:color w:val="00E0E0"/>
          <w:sz w:val="27"/>
          <w:szCs w:val="27"/>
          <w:lang w:bidi="bo-CN"/>
        </w:rPr>
        <w:t>&gt;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从</w:t>
      </w:r>
      <w:r w:rsidRPr="00024145">
        <w:rPr>
          <w:rFonts w:ascii="Courier New" w:eastAsia="Times New Roman" w:hAnsi="Courier New" w:cs="Courier New"/>
          <w:color w:val="D4D0AB"/>
          <w:sz w:val="27"/>
          <w:szCs w:val="27"/>
          <w:lang w:bidi="bo-CN"/>
        </w:rPr>
        <w:t xml:space="preserve"> URL </w:t>
      </w:r>
      <w:r w:rsidRPr="00024145">
        <w:rPr>
          <w:rFonts w:ascii="微软雅黑" w:eastAsia="微软雅黑" w:hAnsi="微软雅黑" w:cs="微软雅黑" w:hint="eastAsia"/>
          <w:color w:val="D4D0AB"/>
          <w:sz w:val="27"/>
          <w:szCs w:val="27"/>
          <w:lang w:bidi="bo-CN"/>
        </w:rPr>
        <w:t>中获取壁纸</w:t>
      </w:r>
    </w:p>
    <w:p w14:paraId="3A01001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-l         </w:t>
      </w:r>
      <w:r w:rsidRPr="00024145">
        <w:rPr>
          <w:rFonts w:ascii="Courier New" w:eastAsia="Times New Roman" w:hAnsi="Courier New" w:cs="Courier New"/>
          <w:color w:val="D4D0AB"/>
          <w:sz w:val="27"/>
          <w:szCs w:val="27"/>
          <w:lang w:bidi="bo-CN"/>
        </w:rPr>
        <w:t xml:space="preserve"># </w:t>
      </w:r>
      <w:r w:rsidRPr="00024145">
        <w:rPr>
          <w:rFonts w:ascii="微软雅黑" w:eastAsia="微软雅黑" w:hAnsi="微软雅黑" w:cs="微软雅黑" w:hint="eastAsia"/>
          <w:color w:val="D4D0AB"/>
          <w:sz w:val="27"/>
          <w:szCs w:val="27"/>
          <w:lang w:bidi="bo-CN"/>
        </w:rPr>
        <w:t>为锁屏设置壁纸</w:t>
      </w:r>
      <w:r w:rsidRPr="00024145">
        <w:rPr>
          <w:rFonts w:ascii="Courier New" w:eastAsia="Times New Roman" w:hAnsi="Courier New" w:cs="Courier New"/>
          <w:color w:val="D4D0AB"/>
          <w:sz w:val="27"/>
          <w:szCs w:val="27"/>
          <w:lang w:bidi="bo-CN"/>
        </w:rPr>
        <w:t xml:space="preserve"> (Android N </w:t>
      </w:r>
      <w:r w:rsidRPr="00024145">
        <w:rPr>
          <w:rFonts w:ascii="微软雅黑" w:eastAsia="微软雅黑" w:hAnsi="微软雅黑" w:cs="微软雅黑" w:hint="eastAsia"/>
          <w:color w:val="D4D0AB"/>
          <w:sz w:val="27"/>
          <w:szCs w:val="27"/>
          <w:lang w:bidi="bo-CN"/>
        </w:rPr>
        <w:t>及其以上</w:t>
      </w:r>
      <w:r w:rsidRPr="00024145">
        <w:rPr>
          <w:rFonts w:ascii="Courier New" w:eastAsia="Times New Roman" w:hAnsi="Courier New" w:cs="Courier New"/>
          <w:color w:val="D4D0AB"/>
          <w:sz w:val="27"/>
          <w:szCs w:val="27"/>
          <w:lang w:bidi="bo-CN"/>
        </w:rPr>
        <w:t>)</w:t>
      </w:r>
    </w:p>
    <w:p w14:paraId="536C90DF"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国光的测试</w:t>
      </w:r>
      <w:r w:rsidRPr="00024145">
        <w:rPr>
          <w:rFonts w:ascii="Times New Roman" w:eastAsia="Times New Roman" w:hAnsi="Times New Roman" w:cs="Times New Roman"/>
          <w:sz w:val="24"/>
          <w:szCs w:val="24"/>
          <w:lang w:bidi="bo-CN"/>
        </w:rPr>
        <w:t>:</w:t>
      </w:r>
    </w:p>
    <w:p w14:paraId="06FEAF2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392337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termux-wallpaper  -u </w:t>
      </w:r>
      <w:r w:rsidRPr="00024145">
        <w:rPr>
          <w:rFonts w:ascii="Courier New" w:eastAsia="Times New Roman" w:hAnsi="Courier New" w:cs="Courier New"/>
          <w:color w:val="ABE338"/>
          <w:sz w:val="27"/>
          <w:szCs w:val="27"/>
          <w:lang w:bidi="bo-CN"/>
        </w:rPr>
        <w:t>'https://cn.bing.com/th?id=OHR.BluebellWood_ZH-CN8128422960_1920x1080.jpg'</w:t>
      </w:r>
    </w:p>
    <w:p w14:paraId="4ACD8DA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Wallpaper </w:t>
      </w:r>
      <w:r w:rsidRPr="00024145">
        <w:rPr>
          <w:rFonts w:ascii="Courier New" w:eastAsia="Times New Roman" w:hAnsi="Courier New" w:cs="Courier New"/>
          <w:color w:val="00E0E0"/>
          <w:sz w:val="27"/>
          <w:szCs w:val="27"/>
          <w:lang w:bidi="bo-CN"/>
        </w:rPr>
        <w:t>set</w:t>
      </w:r>
      <w:r w:rsidRPr="00024145">
        <w:rPr>
          <w:rFonts w:ascii="Courier New" w:eastAsia="Times New Roman" w:hAnsi="Courier New" w:cs="Courier New"/>
          <w:color w:val="F8F8F2"/>
          <w:sz w:val="27"/>
          <w:szCs w:val="27"/>
          <w:lang w:bidi="bo-CN"/>
        </w:rPr>
        <w:t xml:space="preserve"> successfully</w:t>
      </w:r>
      <w:r w:rsidRPr="00024145">
        <w:rPr>
          <w:rFonts w:ascii="Courier New" w:eastAsia="Times New Roman" w:hAnsi="Courier New" w:cs="Courier New"/>
          <w:color w:val="00E0E0"/>
          <w:sz w:val="27"/>
          <w:szCs w:val="27"/>
          <w:lang w:bidi="bo-CN"/>
        </w:rPr>
        <w:t>!</w:t>
      </w:r>
    </w:p>
    <w:p w14:paraId="4AC06B0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哦豁，那样自动换壁纸的操作</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岂不是就很简单了！这个国光下面单独开章节来讲解</w:t>
      </w:r>
      <w:r w:rsidRPr="00024145">
        <w:rPr>
          <w:rFonts w:ascii="宋体" w:eastAsia="宋体" w:hAnsi="宋体" w:cs="宋体"/>
          <w:sz w:val="24"/>
          <w:szCs w:val="24"/>
          <w:lang w:bidi="bo-CN"/>
        </w:rPr>
        <w:t>。</w:t>
      </w:r>
    </w:p>
    <w:p w14:paraId="52D6D531"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宋体" w:eastAsia="宋体" w:hAnsi="宋体" w:cs="宋体" w:hint="eastAsia"/>
          <w:b/>
          <w:bCs/>
          <w:sz w:val="24"/>
          <w:szCs w:val="24"/>
          <w:lang w:bidi="bo-CN"/>
        </w:rPr>
        <w:t>开启关闭</w:t>
      </w:r>
      <w:r w:rsidRPr="00024145">
        <w:rPr>
          <w:rFonts w:ascii="Times New Roman" w:eastAsia="Times New Roman" w:hAnsi="Times New Roman" w:cs="Times New Roman"/>
          <w:b/>
          <w:bCs/>
          <w:sz w:val="24"/>
          <w:szCs w:val="24"/>
          <w:lang w:bidi="bo-CN"/>
        </w:rPr>
        <w:t xml:space="preserve"> WiFi</w:t>
      </w:r>
    </w:p>
    <w:p w14:paraId="16BD96F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25627C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termux-wifi-enable </w:t>
      </w:r>
      <w:r w:rsidRPr="00024145">
        <w:rPr>
          <w:rFonts w:ascii="Courier New" w:eastAsia="Times New Roman" w:hAnsi="Courier New" w:cs="Courier New"/>
          <w:color w:val="FEFEFE"/>
          <w:sz w:val="27"/>
          <w:szCs w:val="27"/>
          <w:lang w:bidi="bo-CN"/>
        </w:rPr>
        <w:t>[</w:t>
      </w:r>
      <w:r w:rsidRPr="00024145">
        <w:rPr>
          <w:rFonts w:ascii="Courier New" w:eastAsia="Times New Roman" w:hAnsi="Courier New" w:cs="Courier New"/>
          <w:color w:val="F8F8F2"/>
          <w:sz w:val="27"/>
          <w:szCs w:val="27"/>
          <w:lang w:bidi="bo-CN"/>
        </w:rPr>
        <w:t xml:space="preserve">true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false</w:t>
      </w:r>
      <w:r w:rsidRPr="00024145">
        <w:rPr>
          <w:rFonts w:ascii="Courier New" w:eastAsia="Times New Roman" w:hAnsi="Courier New" w:cs="Courier New"/>
          <w:color w:val="FEFEFE"/>
          <w:sz w:val="27"/>
          <w:szCs w:val="27"/>
          <w:lang w:bidi="bo-CN"/>
        </w:rPr>
        <w:t>]</w:t>
      </w:r>
    </w:p>
    <w:p w14:paraId="3E3FC14C"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交互对话框部</w:t>
      </w:r>
      <w:r w:rsidRPr="00024145">
        <w:rPr>
          <w:rFonts w:ascii="宋体" w:eastAsia="宋体" w:hAnsi="宋体" w:cs="宋体"/>
          <w:b/>
          <w:bCs/>
          <w:sz w:val="27"/>
          <w:szCs w:val="27"/>
          <w:lang w:bidi="bo-CN"/>
        </w:rPr>
        <w:t>件</w:t>
      </w:r>
    </w:p>
    <w:p w14:paraId="2EE7649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这个功能有点强大，可以与用户进行交互。输出格式是</w:t>
      </w:r>
      <w:r w:rsidRPr="00024145">
        <w:rPr>
          <w:rFonts w:ascii="Times New Roman" w:eastAsia="Times New Roman" w:hAnsi="Times New Roman" w:cs="Times New Roman"/>
          <w:sz w:val="24"/>
          <w:szCs w:val="24"/>
          <w:lang w:bidi="bo-CN"/>
        </w:rPr>
        <w:t xml:space="preserve"> JSON</w:t>
      </w:r>
    </w:p>
    <w:p w14:paraId="7E09E4F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CA2C7B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w:t>
      </w:r>
      <w:r w:rsidRPr="00024145">
        <w:rPr>
          <w:rFonts w:ascii="Courier New" w:eastAsia="Times New Roman" w:hAnsi="Courier New" w:cs="Courier New"/>
          <w:color w:val="FEFEFE"/>
          <w:sz w:val="27"/>
          <w:szCs w:val="27"/>
          <w:lang w:bidi="bo-CN"/>
        </w:rPr>
        <w:t>[</w:t>
      </w:r>
      <w:r w:rsidRPr="00024145">
        <w:rPr>
          <w:rFonts w:ascii="微软雅黑" w:eastAsia="微软雅黑" w:hAnsi="微软雅黑" w:cs="微软雅黑" w:hint="eastAsia"/>
          <w:color w:val="F8F8F2"/>
          <w:sz w:val="27"/>
          <w:szCs w:val="27"/>
          <w:lang w:bidi="bo-CN"/>
        </w:rPr>
        <w:t>选项</w:t>
      </w:r>
      <w:r w:rsidRPr="00024145">
        <w:rPr>
          <w:rFonts w:ascii="Courier New" w:eastAsia="Times New Roman" w:hAnsi="Courier New" w:cs="Courier New"/>
          <w:color w:val="FEFEFE"/>
          <w:sz w:val="27"/>
          <w:szCs w:val="27"/>
          <w:lang w:bidi="bo-CN"/>
        </w:rPr>
        <w:t>]</w:t>
      </w:r>
    </w:p>
    <w:p w14:paraId="6BD41FB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基本用法</w:t>
      </w:r>
      <w:r w:rsidRPr="00024145">
        <w:rPr>
          <w:rFonts w:ascii="宋体" w:eastAsia="宋体" w:hAnsi="宋体" w:cs="宋体"/>
          <w:sz w:val="24"/>
          <w:szCs w:val="24"/>
          <w:lang w:bidi="bo-CN"/>
        </w:rPr>
        <w:t>：</w:t>
      </w:r>
    </w:p>
    <w:p w14:paraId="43D20C85"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nsolas"/>
          <w:color w:val="E8EAF6"/>
          <w:sz w:val="20"/>
          <w:szCs w:val="20"/>
          <w:shd w:val="clear" w:color="auto" w:fill="272822"/>
          <w:lang w:bidi="bo-CN"/>
        </w:rPr>
      </w:pPr>
      <w:r w:rsidRPr="00024145">
        <w:rPr>
          <w:rFonts w:eastAsia="Times New Roman" w:cs="Consolas"/>
          <w:color w:val="E8EAF6"/>
          <w:sz w:val="20"/>
          <w:szCs w:val="20"/>
          <w:shd w:val="clear" w:color="auto" w:fill="272822"/>
          <w:lang w:bidi="bo-CN"/>
        </w:rPr>
        <w:t xml:space="preserve">-l, list   </w:t>
      </w:r>
      <w:r w:rsidRPr="00024145">
        <w:rPr>
          <w:rFonts w:ascii="微软雅黑" w:eastAsia="微软雅黑" w:hAnsi="微软雅黑" w:cs="微软雅黑" w:hint="eastAsia"/>
          <w:color w:val="E8EAF6"/>
          <w:sz w:val="20"/>
          <w:szCs w:val="20"/>
          <w:shd w:val="clear" w:color="auto" w:fill="272822"/>
          <w:lang w:bidi="bo-CN"/>
        </w:rPr>
        <w:t>列出所有小部件及其选项</w:t>
      </w:r>
    </w:p>
    <w:p w14:paraId="6C371E29"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t xml:space="preserve">-t, title  </w:t>
      </w:r>
      <w:r w:rsidRPr="00024145">
        <w:rPr>
          <w:rFonts w:ascii="微软雅黑" w:eastAsia="微软雅黑" w:hAnsi="微软雅黑" w:cs="微软雅黑" w:hint="eastAsia"/>
          <w:color w:val="E8EAF6"/>
          <w:sz w:val="20"/>
          <w:szCs w:val="20"/>
          <w:shd w:val="clear" w:color="auto" w:fill="272822"/>
          <w:lang w:bidi="bo-CN"/>
        </w:rPr>
        <w:t>标题设置输入对话框的标题（可选</w:t>
      </w:r>
      <w:r w:rsidRPr="00024145">
        <w:rPr>
          <w:rFonts w:ascii="微软雅黑" w:eastAsia="微软雅黑" w:hAnsi="微软雅黑" w:cs="微软雅黑"/>
          <w:color w:val="E8EAF6"/>
          <w:sz w:val="20"/>
          <w:szCs w:val="20"/>
          <w:shd w:val="clear" w:color="auto" w:fill="272822"/>
          <w:lang w:bidi="bo-CN"/>
        </w:rPr>
        <w:t>）</w:t>
      </w:r>
    </w:p>
    <w:p w14:paraId="198CEE8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选项说明具体看下面国光的实际演示</w:t>
      </w:r>
      <w:r w:rsidRPr="00024145">
        <w:rPr>
          <w:rFonts w:ascii="宋体" w:eastAsia="宋体" w:hAnsi="宋体" w:cs="宋体"/>
          <w:sz w:val="24"/>
          <w:szCs w:val="24"/>
          <w:lang w:bidi="bo-CN"/>
        </w:rPr>
        <w:t>：</w:t>
      </w:r>
    </w:p>
    <w:p w14:paraId="4EA8612D"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lastRenderedPageBreak/>
        <w:t>confirm</w:t>
      </w:r>
    </w:p>
    <w:p w14:paraId="2CA4DFE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C2E719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confirm</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显示确认对话框</w:t>
      </w:r>
    </w:p>
    <w:p w14:paraId="2CC985E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[-i</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提示</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文本提示</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4A23B28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5684F8A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宋体" w:eastAsia="宋体" w:hAnsi="宋体" w:cs="宋体"/>
          <w:sz w:val="24"/>
          <w:szCs w:val="24"/>
          <w:lang w:bidi="bo-CN"/>
        </w:rPr>
        <w:t>：</w:t>
      </w:r>
    </w:p>
    <w:p w14:paraId="4643F21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7AA300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confirm -i </w:t>
      </w:r>
      <w:r w:rsidRPr="00024145">
        <w:rPr>
          <w:rFonts w:ascii="Courier New" w:eastAsia="Times New Roman" w:hAnsi="Courier New" w:cs="Courier New"/>
          <w:color w:val="ABE338"/>
          <w:sz w:val="27"/>
          <w:szCs w:val="27"/>
          <w:lang w:bidi="bo-CN"/>
        </w:rPr>
        <w:t>'Hello Termux'</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'confirm</w:t>
      </w:r>
      <w:r w:rsidRPr="00024145">
        <w:rPr>
          <w:rFonts w:ascii="微软雅黑" w:eastAsia="微软雅黑" w:hAnsi="微软雅黑" w:cs="微软雅黑" w:hint="eastAsia"/>
          <w:color w:val="ABE338"/>
          <w:sz w:val="27"/>
          <w:szCs w:val="27"/>
          <w:lang w:bidi="bo-CN"/>
        </w:rPr>
        <w:t>测试</w:t>
      </w:r>
      <w:r w:rsidRPr="00024145">
        <w:rPr>
          <w:rFonts w:ascii="Courier New" w:eastAsia="Times New Roman" w:hAnsi="Courier New" w:cs="Courier New"/>
          <w:color w:val="ABE338"/>
          <w:sz w:val="27"/>
          <w:szCs w:val="27"/>
          <w:lang w:bidi="bo-CN"/>
        </w:rPr>
        <w:t>'</w:t>
      </w:r>
    </w:p>
    <w:p w14:paraId="1701125A" w14:textId="031384A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E39B7E4" wp14:editId="6258C892">
            <wp:extent cx="6645910" cy="4535805"/>
            <wp:effectExtent l="0" t="0" r="2540" b="0"/>
            <wp:docPr id="27" name="Picture 27" descr="https://image.3001.net/images/20200420/15873743704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age.3001.net/images/20200420/1587374370416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4535805"/>
                    </a:xfrm>
                    <a:prstGeom prst="rect">
                      <a:avLst/>
                    </a:prstGeom>
                    <a:noFill/>
                    <a:ln>
                      <a:noFill/>
                    </a:ln>
                  </pic:spPr>
                </pic:pic>
              </a:graphicData>
            </a:graphic>
          </wp:inline>
        </w:drawing>
      </w:r>
    </w:p>
    <w:p w14:paraId="1F29B4B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宋体" w:eastAsia="宋体" w:hAnsi="宋体" w:cs="宋体"/>
          <w:sz w:val="24"/>
          <w:szCs w:val="24"/>
          <w:lang w:bidi="bo-CN"/>
        </w:rPr>
        <w:t>：</w:t>
      </w:r>
    </w:p>
    <w:p w14:paraId="1E06251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6CCA036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1CF15FA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72EF96C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"yes"</w:t>
      </w:r>
    </w:p>
    <w:p w14:paraId="6C776B7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3C61954F"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checkbox</w:t>
      </w:r>
    </w:p>
    <w:p w14:paraId="06A9C7A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3A5CFDE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checkbox</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使用复选框选择多个值</w:t>
      </w:r>
    </w:p>
    <w:p w14:paraId="1C845AA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[-v</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多个值用逗号隔开</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必选</w:t>
      </w:r>
      <w:r w:rsidRPr="00024145">
        <w:rPr>
          <w:rFonts w:ascii="Courier New" w:eastAsia="Times New Roman" w:hAnsi="Courier New" w:cs="Courier New"/>
          <w:color w:val="FFD700"/>
          <w:sz w:val="27"/>
          <w:szCs w:val="27"/>
          <w:lang w:bidi="bo-CN"/>
        </w:rPr>
        <w:t>)</w:t>
      </w:r>
    </w:p>
    <w:p w14:paraId="1C96C88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lastRenderedPageBreak/>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5F97D9A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宋体" w:eastAsia="宋体" w:hAnsi="宋体" w:cs="宋体"/>
          <w:sz w:val="24"/>
          <w:szCs w:val="24"/>
          <w:lang w:bidi="bo-CN"/>
        </w:rPr>
        <w:t>：</w:t>
      </w:r>
    </w:p>
    <w:p w14:paraId="5F85CA1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AA78A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checkbox -v </w:t>
      </w:r>
      <w:r w:rsidRPr="00024145">
        <w:rPr>
          <w:rFonts w:ascii="Courier New" w:eastAsia="Times New Roman" w:hAnsi="Courier New" w:cs="Courier New"/>
          <w:color w:val="ABE338"/>
          <w:sz w:val="27"/>
          <w:szCs w:val="27"/>
          <w:lang w:bidi="bo-CN"/>
        </w:rPr>
        <w:t>'Overwatch,GTA5,LOL'</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平时喜欢玩啥游戏</w:t>
      </w:r>
      <w:r w:rsidRPr="00024145">
        <w:rPr>
          <w:rFonts w:ascii="Courier New" w:eastAsia="Times New Roman" w:hAnsi="Courier New" w:cs="Courier New"/>
          <w:color w:val="ABE338"/>
          <w:sz w:val="27"/>
          <w:szCs w:val="27"/>
          <w:lang w:bidi="bo-CN"/>
        </w:rPr>
        <w:t>'</w:t>
      </w:r>
    </w:p>
    <w:p w14:paraId="7872C9E0" w14:textId="3DFE12F3"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7506EF5" wp14:editId="0298E10B">
            <wp:extent cx="6645910" cy="6743700"/>
            <wp:effectExtent l="0" t="0" r="2540" b="0"/>
            <wp:docPr id="26" name="Picture 26" descr="https://image.3001.net/images/20200420/1587374858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age.3001.net/images/20200420/1587374858352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6743700"/>
                    </a:xfrm>
                    <a:prstGeom prst="rect">
                      <a:avLst/>
                    </a:prstGeom>
                    <a:noFill/>
                    <a:ln>
                      <a:noFill/>
                    </a:ln>
                  </pic:spPr>
                </pic:pic>
              </a:graphicData>
            </a:graphic>
          </wp:inline>
        </w:drawing>
      </w:r>
    </w:p>
    <w:p w14:paraId="66B77EE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Times New Roman" w:eastAsia="Times New Roman" w:hAnsi="Times New Roman" w:cs="Times New Roman"/>
          <w:sz w:val="24"/>
          <w:szCs w:val="24"/>
          <w:lang w:bidi="bo-CN"/>
        </w:rPr>
        <w:t>:</w:t>
      </w:r>
    </w:p>
    <w:p w14:paraId="288C266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23A9358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2D76364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2B0E412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"[Overwatch]"</w:t>
      </w:r>
      <w:r w:rsidRPr="00024145">
        <w:rPr>
          <w:rFonts w:ascii="Courier New" w:eastAsia="Times New Roman" w:hAnsi="Courier New" w:cs="Courier New"/>
          <w:color w:val="FEFEFE"/>
          <w:sz w:val="27"/>
          <w:szCs w:val="27"/>
          <w:lang w:bidi="bo-CN"/>
        </w:rPr>
        <w:t>,</w:t>
      </w:r>
    </w:p>
    <w:p w14:paraId="5CE54CF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"values"</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63C60EC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4032800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 xml:space="preserve">      </w:t>
      </w:r>
      <w:r w:rsidRPr="00024145">
        <w:rPr>
          <w:rFonts w:ascii="Courier New" w:eastAsia="Times New Roman" w:hAnsi="Courier New" w:cs="Courier New"/>
          <w:color w:val="FFA07A"/>
          <w:sz w:val="27"/>
          <w:szCs w:val="27"/>
          <w:lang w:bidi="bo-CN"/>
        </w:rPr>
        <w:t>"index"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6C655C4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"Overwatch"</w:t>
      </w:r>
    </w:p>
    <w:p w14:paraId="07933A8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3638782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EFEFE"/>
          <w:sz w:val="27"/>
          <w:szCs w:val="27"/>
          <w:lang w:bidi="bo-CN"/>
        </w:rPr>
        <w:t>]</w:t>
      </w:r>
    </w:p>
    <w:p w14:paraId="2F662B5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7D9A554A"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counter</w:t>
      </w:r>
    </w:p>
    <w:p w14:paraId="24C6F52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7FB81AB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counter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选择指定范围内的数字</w:t>
      </w:r>
    </w:p>
    <w:p w14:paraId="54E5726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[-r</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最小值</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最大值</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开始值</w:t>
      </w:r>
      <w:r w:rsidRPr="00024145">
        <w:rPr>
          <w:rFonts w:ascii="Courier New" w:eastAsia="Times New Roman" w:hAnsi="Courier New" w:cs="Courier New"/>
          <w:color w:val="FFD700"/>
          <w:sz w:val="27"/>
          <w:szCs w:val="27"/>
          <w:lang w:bidi="bo-CN"/>
        </w:rPr>
        <w:t>] 3</w:t>
      </w:r>
      <w:r w:rsidRPr="00024145">
        <w:rPr>
          <w:rFonts w:ascii="微软雅黑" w:eastAsia="微软雅黑" w:hAnsi="微软雅黑" w:cs="微软雅黑" w:hint="eastAsia"/>
          <w:color w:val="FFD700"/>
          <w:sz w:val="27"/>
          <w:szCs w:val="27"/>
          <w:lang w:bidi="bo-CN"/>
        </w:rPr>
        <w:t>个值用逗号隔开</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l)</w:t>
      </w:r>
    </w:p>
    <w:p w14:paraId="01630C4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4FDAA30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11AC6BCE" w14:textId="0CB86E8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3BD91A1" wp14:editId="5E62BB4D">
            <wp:extent cx="6645910" cy="7052310"/>
            <wp:effectExtent l="0" t="0" r="2540" b="0"/>
            <wp:docPr id="25" name="Picture 25" descr="哎呀 国光的身高暴露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哎呀 国光的身高暴露了"/>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7052310"/>
                    </a:xfrm>
                    <a:prstGeom prst="rect">
                      <a:avLst/>
                    </a:prstGeom>
                    <a:noFill/>
                    <a:ln>
                      <a:noFill/>
                    </a:ln>
                  </pic:spPr>
                </pic:pic>
              </a:graphicData>
            </a:graphic>
          </wp:inline>
        </w:drawing>
      </w:r>
    </w:p>
    <w:p w14:paraId="1EB0883E"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哎呀</w:t>
      </w:r>
      <w:r w:rsidRPr="00024145">
        <w:rPr>
          <w:rFonts w:ascii="Times New Roman" w:eastAsia="Times New Roman" w:hAnsi="Times New Roman" w:cs="Times New Roman"/>
          <w:b/>
          <w:bCs/>
          <w:color w:val="525F7F"/>
          <w:sz w:val="24"/>
          <w:szCs w:val="24"/>
          <w:lang w:bidi="bo-CN"/>
        </w:rPr>
        <w:t xml:space="preserve"> </w:t>
      </w:r>
      <w:r w:rsidRPr="00024145">
        <w:rPr>
          <w:rFonts w:ascii="宋体" w:eastAsia="宋体" w:hAnsi="宋体" w:cs="宋体" w:hint="eastAsia"/>
          <w:b/>
          <w:bCs/>
          <w:color w:val="525F7F"/>
          <w:sz w:val="24"/>
          <w:szCs w:val="24"/>
          <w:lang w:bidi="bo-CN"/>
        </w:rPr>
        <w:t>国光的身高暴露</w:t>
      </w:r>
      <w:r w:rsidRPr="00024145">
        <w:rPr>
          <w:rFonts w:ascii="宋体" w:eastAsia="宋体" w:hAnsi="宋体" w:cs="宋体"/>
          <w:b/>
          <w:bCs/>
          <w:color w:val="525F7F"/>
          <w:sz w:val="24"/>
          <w:szCs w:val="24"/>
          <w:lang w:bidi="bo-CN"/>
        </w:rPr>
        <w:t>了</w:t>
      </w:r>
    </w:p>
    <w:p w14:paraId="7567742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Times New Roman" w:eastAsia="Times New Roman" w:hAnsi="Times New Roman" w:cs="Times New Roman"/>
          <w:sz w:val="24"/>
          <w:szCs w:val="24"/>
          <w:lang w:bidi="bo-CN"/>
        </w:rPr>
        <w:t>:</w:t>
      </w:r>
    </w:p>
    <w:p w14:paraId="1CE0273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5E4DD04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6A3C4FC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26CDFF5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"181"</w:t>
      </w:r>
    </w:p>
    <w:p w14:paraId="47C9188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08BEB2D0"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date</w:t>
      </w:r>
    </w:p>
    <w:p w14:paraId="16DE78C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6FCC52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date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选择一个日期</w:t>
      </w:r>
      <w:r w:rsidRPr="00024145">
        <w:rPr>
          <w:rFonts w:ascii="Courier New" w:eastAsia="Times New Roman" w:hAnsi="Courier New" w:cs="Courier New"/>
          <w:color w:val="FFD700"/>
          <w:sz w:val="27"/>
          <w:szCs w:val="27"/>
          <w:lang w:bidi="bo-CN"/>
        </w:rPr>
        <w:t>e</w:t>
      </w:r>
    </w:p>
    <w:p w14:paraId="0C80C57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lastRenderedPageBreak/>
        <w:t xml:space="preserve">    [-d</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"dd-MM-yyyy k:m:s"] </w:t>
      </w:r>
      <w:r w:rsidRPr="00024145">
        <w:rPr>
          <w:rFonts w:ascii="微软雅黑" w:eastAsia="微软雅黑" w:hAnsi="微软雅黑" w:cs="微软雅黑" w:hint="eastAsia"/>
          <w:color w:val="FFD700"/>
          <w:sz w:val="27"/>
          <w:szCs w:val="27"/>
          <w:lang w:bidi="bo-CN"/>
        </w:rPr>
        <w:t>用于日期小部件输出的</w:t>
      </w:r>
      <w:r w:rsidRPr="00024145">
        <w:rPr>
          <w:rFonts w:ascii="Courier New" w:eastAsia="Times New Roman" w:hAnsi="Courier New" w:cs="Courier New"/>
          <w:color w:val="FFD700"/>
          <w:sz w:val="27"/>
          <w:szCs w:val="27"/>
          <w:lang w:bidi="bo-CN"/>
        </w:rPr>
        <w:t>SimpleDateFormat</w:t>
      </w:r>
      <w:r w:rsidRPr="00024145">
        <w:rPr>
          <w:rFonts w:ascii="微软雅黑" w:eastAsia="微软雅黑" w:hAnsi="微软雅黑" w:cs="微软雅黑" w:hint="eastAsia"/>
          <w:color w:val="FFD700"/>
          <w:sz w:val="27"/>
          <w:szCs w:val="27"/>
          <w:lang w:bidi="bo-CN"/>
        </w:rPr>
        <w:t>模式</w:t>
      </w:r>
      <w:r w:rsidRPr="00024145">
        <w:rPr>
          <w:rFonts w:ascii="Courier New" w:eastAsia="Times New Roman" w:hAnsi="Courier New" w:cs="Courier New"/>
          <w:color w:val="FFD700"/>
          <w:sz w:val="27"/>
          <w:szCs w:val="27"/>
          <w:lang w:bidi="bo-CN"/>
        </w:rPr>
        <w:t>(</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4323BCC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4D0EA6C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4621749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C81A8B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w:t>
      </w:r>
      <w:r w:rsidRPr="00024145">
        <w:rPr>
          <w:rFonts w:ascii="Courier New" w:eastAsia="Times New Roman" w:hAnsi="Courier New" w:cs="Courier New"/>
          <w:color w:val="FFD700"/>
          <w:sz w:val="27"/>
          <w:szCs w:val="27"/>
          <w:lang w:bidi="bo-CN"/>
        </w:rPr>
        <w:t>date</w:t>
      </w:r>
      <w:r w:rsidRPr="00024145">
        <w:rPr>
          <w:rFonts w:ascii="Courier New" w:eastAsia="Times New Roman" w:hAnsi="Courier New" w:cs="Courier New"/>
          <w:color w:val="F8F8F2"/>
          <w:sz w:val="27"/>
          <w:szCs w:val="27"/>
          <w:lang w:bidi="bo-CN"/>
        </w:rPr>
        <w:t xml:space="preserve"> -d </w:t>
      </w:r>
      <w:r w:rsidRPr="00024145">
        <w:rPr>
          <w:rFonts w:ascii="Courier New" w:eastAsia="Times New Roman" w:hAnsi="Courier New" w:cs="Courier New"/>
          <w:color w:val="ABE338"/>
          <w:sz w:val="27"/>
          <w:szCs w:val="27"/>
          <w:lang w:bidi="bo-CN"/>
        </w:rPr>
        <w:t>'yyyy-MM-dd'</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你的出生日期是</w:t>
      </w:r>
      <w:r w:rsidRPr="00024145">
        <w:rPr>
          <w:rFonts w:ascii="Courier New" w:eastAsia="Times New Roman" w:hAnsi="Courier New" w:cs="Courier New"/>
          <w:color w:val="ABE338"/>
          <w:sz w:val="27"/>
          <w:szCs w:val="27"/>
          <w:lang w:bidi="bo-CN"/>
        </w:rPr>
        <w:t>?'</w:t>
      </w:r>
    </w:p>
    <w:p w14:paraId="6531ECE9" w14:textId="0B869BF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A88CB84" wp14:editId="27413478">
            <wp:extent cx="5710555" cy="9777730"/>
            <wp:effectExtent l="0" t="0" r="4445" b="0"/>
            <wp:docPr id="24" name="Picture 24" descr="https://image.3001.net/images/20200420/15873771368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age.3001.net/images/20200420/15873771368014.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0555" cy="9777730"/>
                    </a:xfrm>
                    <a:prstGeom prst="rect">
                      <a:avLst/>
                    </a:prstGeom>
                    <a:noFill/>
                    <a:ln>
                      <a:noFill/>
                    </a:ln>
                  </pic:spPr>
                </pic:pic>
              </a:graphicData>
            </a:graphic>
          </wp:inline>
        </w:drawing>
      </w:r>
    </w:p>
    <w:p w14:paraId="475A999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返回内容</w:t>
      </w:r>
      <w:r w:rsidRPr="00024145">
        <w:rPr>
          <w:rFonts w:ascii="Times New Roman" w:eastAsia="Times New Roman" w:hAnsi="Times New Roman" w:cs="Times New Roman"/>
          <w:sz w:val="24"/>
          <w:szCs w:val="24"/>
          <w:lang w:bidi="bo-CN"/>
        </w:rPr>
        <w:t>:</w:t>
      </w:r>
    </w:p>
    <w:p w14:paraId="79C2DB6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43678B9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766391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64E2EC8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"2020-04-20"</w:t>
      </w:r>
    </w:p>
    <w:p w14:paraId="7099859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4CA787D7"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radio</w:t>
      </w:r>
    </w:p>
    <w:p w14:paraId="521318B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1A948D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radio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从单选按钮中选择一个值</w:t>
      </w:r>
    </w:p>
    <w:p w14:paraId="165BC70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[-v</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多个值用逗号隔开</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必选</w:t>
      </w:r>
      <w:r w:rsidRPr="00024145">
        <w:rPr>
          <w:rFonts w:ascii="Courier New" w:eastAsia="Times New Roman" w:hAnsi="Courier New" w:cs="Courier New"/>
          <w:color w:val="FFD700"/>
          <w:sz w:val="27"/>
          <w:szCs w:val="27"/>
          <w:lang w:bidi="bo-CN"/>
        </w:rPr>
        <w:t>)</w:t>
      </w:r>
    </w:p>
    <w:p w14:paraId="59EE50F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26A5319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2A6CD649"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C65733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radio -v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小哥哥</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小姐姐</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你的性别是</w:t>
      </w:r>
      <w:r w:rsidRPr="00024145">
        <w:rPr>
          <w:rFonts w:ascii="Courier New" w:eastAsia="Times New Roman" w:hAnsi="Courier New" w:cs="Courier New"/>
          <w:color w:val="ABE338"/>
          <w:sz w:val="27"/>
          <w:szCs w:val="27"/>
          <w:lang w:bidi="bo-CN"/>
        </w:rPr>
        <w:t>?'</w:t>
      </w:r>
    </w:p>
    <w:p w14:paraId="4B026790" w14:textId="15F0F6BA"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CF474DF" wp14:editId="49BDEB19">
            <wp:extent cx="6645910" cy="6223000"/>
            <wp:effectExtent l="0" t="0" r="2540" b="6350"/>
            <wp:docPr id="23" name="Picture 23" descr="https://image.3001.net/images/20200420/15873781275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age.3001.net/images/20200420/1587378127598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6223000"/>
                    </a:xfrm>
                    <a:prstGeom prst="rect">
                      <a:avLst/>
                    </a:prstGeom>
                    <a:noFill/>
                    <a:ln>
                      <a:noFill/>
                    </a:ln>
                  </pic:spPr>
                </pic:pic>
              </a:graphicData>
            </a:graphic>
          </wp:inline>
        </w:drawing>
      </w:r>
    </w:p>
    <w:p w14:paraId="364BE3F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Times New Roman" w:eastAsia="Times New Roman" w:hAnsi="Times New Roman" w:cs="Times New Roman"/>
          <w:sz w:val="24"/>
          <w:szCs w:val="24"/>
          <w:lang w:bidi="bo-CN"/>
        </w:rPr>
        <w:t>:</w:t>
      </w:r>
    </w:p>
    <w:p w14:paraId="18746C3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456867C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51610E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13786DA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小哥哥</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0E1444A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"index"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p>
    <w:p w14:paraId="3A9A034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417D4B88"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sheet</w:t>
      </w:r>
    </w:p>
    <w:p w14:paraId="7EC780D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6A6892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sheet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从底部工作表中选择一个值</w:t>
      </w:r>
    </w:p>
    <w:p w14:paraId="7DE971D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[-v</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多个值用逗号隔开</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必选</w:t>
      </w:r>
      <w:r w:rsidRPr="00024145">
        <w:rPr>
          <w:rFonts w:ascii="Courier New" w:eastAsia="Times New Roman" w:hAnsi="Courier New" w:cs="Courier New"/>
          <w:color w:val="FFD700"/>
          <w:sz w:val="27"/>
          <w:szCs w:val="27"/>
          <w:lang w:bidi="bo-CN"/>
        </w:rPr>
        <w:t>)</w:t>
      </w:r>
    </w:p>
    <w:p w14:paraId="7FC2286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5695518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国光的演示</w:t>
      </w:r>
      <w:r w:rsidRPr="00024145">
        <w:rPr>
          <w:rFonts w:ascii="Times New Roman" w:eastAsia="Times New Roman" w:hAnsi="Times New Roman" w:cs="Times New Roman"/>
          <w:sz w:val="24"/>
          <w:szCs w:val="24"/>
          <w:lang w:bidi="bo-CN"/>
        </w:rPr>
        <w:t>:</w:t>
      </w:r>
    </w:p>
    <w:p w14:paraId="3965C55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04F986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sheet -v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菜鸡</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国光</w:t>
      </w:r>
      <w:r w:rsidRPr="00024145">
        <w:rPr>
          <w:rFonts w:ascii="Courier New" w:eastAsia="Times New Roman" w:hAnsi="Courier New" w:cs="Courier New"/>
          <w:color w:val="ABE338"/>
          <w:sz w:val="27"/>
          <w:szCs w:val="27"/>
          <w:lang w:bidi="bo-CN"/>
        </w:rPr>
        <w:t>'</w:t>
      </w:r>
    </w:p>
    <w:p w14:paraId="5895A6EA" w14:textId="782D4F6C"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49347AC2" wp14:editId="67E931ED">
            <wp:extent cx="6645910" cy="3055620"/>
            <wp:effectExtent l="0" t="0" r="2540" b="0"/>
            <wp:docPr id="22" name="Picture 22" descr="https://image.3001.net/images/20200420/15873784445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age.3001.net/images/20200420/1587378444505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3055620"/>
                    </a:xfrm>
                    <a:prstGeom prst="rect">
                      <a:avLst/>
                    </a:prstGeom>
                    <a:noFill/>
                    <a:ln>
                      <a:noFill/>
                    </a:ln>
                  </pic:spPr>
                </pic:pic>
              </a:graphicData>
            </a:graphic>
          </wp:inline>
        </w:drawing>
      </w:r>
    </w:p>
    <w:p w14:paraId="00314B8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Times New Roman" w:eastAsia="Times New Roman" w:hAnsi="Times New Roman" w:cs="Times New Roman"/>
          <w:sz w:val="24"/>
          <w:szCs w:val="24"/>
          <w:lang w:bidi="bo-CN"/>
        </w:rPr>
        <w:t>:</w:t>
      </w:r>
    </w:p>
    <w:p w14:paraId="7E2A6E4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3CD6630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07A1F0B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r w:rsidRPr="00024145">
        <w:rPr>
          <w:rFonts w:ascii="Courier New" w:eastAsia="Times New Roman" w:hAnsi="Courier New" w:cs="Courier New"/>
          <w:color w:val="FEFEFE"/>
          <w:sz w:val="27"/>
          <w:szCs w:val="27"/>
          <w:lang w:bidi="bo-CN"/>
        </w:rPr>
        <w:t>,</w:t>
      </w:r>
    </w:p>
    <w:p w14:paraId="6A9C68E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国光</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0D71709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"index"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p>
    <w:p w14:paraId="53F9F2D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36E586E8"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spinner</w:t>
      </w:r>
    </w:p>
    <w:p w14:paraId="1E754E9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1554EEA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spinner</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从下拉微调器中选择一个值</w:t>
      </w:r>
    </w:p>
    <w:p w14:paraId="7654DA9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[-v</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多个值用逗号隔开</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必选</w:t>
      </w:r>
      <w:r w:rsidRPr="00024145">
        <w:rPr>
          <w:rFonts w:ascii="Courier New" w:eastAsia="Times New Roman" w:hAnsi="Courier New" w:cs="Courier New"/>
          <w:color w:val="FFD700"/>
          <w:sz w:val="27"/>
          <w:szCs w:val="27"/>
          <w:lang w:bidi="bo-CN"/>
        </w:rPr>
        <w:t>)</w:t>
      </w:r>
    </w:p>
    <w:p w14:paraId="305346E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05D3B04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251DB17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F2ED64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spinner -v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国光</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光光</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你最喜欢的博主是</w:t>
      </w:r>
      <w:r w:rsidRPr="00024145">
        <w:rPr>
          <w:rFonts w:ascii="Courier New" w:eastAsia="Times New Roman" w:hAnsi="Courier New" w:cs="Courier New"/>
          <w:color w:val="ABE338"/>
          <w:sz w:val="27"/>
          <w:szCs w:val="27"/>
          <w:lang w:bidi="bo-CN"/>
        </w:rPr>
        <w:t>?'</w:t>
      </w:r>
    </w:p>
    <w:p w14:paraId="42DE979D" w14:textId="067911C9"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D56461B" wp14:editId="5A4E3CA3">
            <wp:extent cx="6645910" cy="4467225"/>
            <wp:effectExtent l="0" t="0" r="2540" b="9525"/>
            <wp:docPr id="21" name="Picture 21" descr="https://image.3001.net/images/20200420/15873786619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age.3001.net/images/20200420/15873786619272.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4467225"/>
                    </a:xfrm>
                    <a:prstGeom prst="rect">
                      <a:avLst/>
                    </a:prstGeom>
                    <a:noFill/>
                    <a:ln>
                      <a:noFill/>
                    </a:ln>
                  </pic:spPr>
                </pic:pic>
              </a:graphicData>
            </a:graphic>
          </wp:inline>
        </w:drawing>
      </w:r>
    </w:p>
    <w:p w14:paraId="706B42C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Times New Roman" w:eastAsia="Times New Roman" w:hAnsi="Times New Roman" w:cs="Times New Roman"/>
          <w:sz w:val="24"/>
          <w:szCs w:val="24"/>
          <w:lang w:bidi="bo-CN"/>
        </w:rPr>
        <w:t>:</w:t>
      </w:r>
    </w:p>
    <w:p w14:paraId="5DED462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72A8FDD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581EF95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37518A7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国光</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EFEFE"/>
          <w:sz w:val="27"/>
          <w:szCs w:val="27"/>
          <w:lang w:bidi="bo-CN"/>
        </w:rPr>
        <w:t>,</w:t>
      </w:r>
    </w:p>
    <w:p w14:paraId="4E394EE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"index"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p>
    <w:p w14:paraId="079571D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0B3D81EE"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text</w:t>
      </w:r>
    </w:p>
    <w:p w14:paraId="51AE30B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2290EC7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text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输入文本（如果未指定小部件，则为默认值）</w:t>
      </w:r>
    </w:p>
    <w:p w14:paraId="2CCBC22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[-i</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提示</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文本提示（可选）</w:t>
      </w:r>
    </w:p>
    <w:p w14:paraId="1FE546B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[-m]</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多行输入（可选）</w:t>
      </w:r>
      <w:r w:rsidRPr="00024145">
        <w:rPr>
          <w:rFonts w:ascii="Courier New" w:eastAsia="Times New Roman" w:hAnsi="Courier New" w:cs="Courier New"/>
          <w:color w:val="FFD700"/>
          <w:sz w:val="27"/>
          <w:szCs w:val="27"/>
          <w:lang w:bidi="bo-CN"/>
        </w:rPr>
        <w:t>*</w:t>
      </w:r>
    </w:p>
    <w:p w14:paraId="39D6927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[-n]</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输入数字</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77BD39E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[-p]</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输入密码（可选）</w:t>
      </w:r>
    </w:p>
    <w:p w14:paraId="3163B4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591735A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8F8F2"/>
          <w:sz w:val="27"/>
          <w:szCs w:val="27"/>
          <w:lang w:bidi="bo-CN"/>
        </w:rPr>
        <w:t>不能将</w:t>
      </w:r>
      <w:r w:rsidRPr="00024145">
        <w:rPr>
          <w:rFonts w:ascii="Courier New" w:eastAsia="Times New Roman" w:hAnsi="Courier New" w:cs="Courier New"/>
          <w:color w:val="F8F8F2"/>
          <w:sz w:val="27"/>
          <w:szCs w:val="27"/>
          <w:lang w:bidi="bo-CN"/>
        </w:rPr>
        <w:t>[-m]</w:t>
      </w:r>
      <w:r w:rsidRPr="00024145">
        <w:rPr>
          <w:rFonts w:ascii="微软雅黑" w:eastAsia="微软雅黑" w:hAnsi="微软雅黑" w:cs="微软雅黑" w:hint="eastAsia"/>
          <w:color w:val="F8F8F2"/>
          <w:sz w:val="27"/>
          <w:szCs w:val="27"/>
          <w:lang w:bidi="bo-CN"/>
        </w:rPr>
        <w:t>与</w:t>
      </w:r>
      <w:r w:rsidRPr="00024145">
        <w:rPr>
          <w:rFonts w:ascii="Courier New" w:eastAsia="Times New Roman" w:hAnsi="Courier New" w:cs="Courier New"/>
          <w:color w:val="F8F8F2"/>
          <w:sz w:val="27"/>
          <w:szCs w:val="27"/>
          <w:lang w:bidi="bo-CN"/>
        </w:rPr>
        <w:t>[-n]</w:t>
      </w:r>
      <w:r w:rsidRPr="00024145">
        <w:rPr>
          <w:rFonts w:ascii="微软雅黑" w:eastAsia="微软雅黑" w:hAnsi="微软雅黑" w:cs="微软雅黑" w:hint="eastAsia"/>
          <w:color w:val="F8F8F2"/>
          <w:sz w:val="27"/>
          <w:szCs w:val="27"/>
          <w:lang w:bidi="bo-CN"/>
        </w:rPr>
        <w:t>一起使</w:t>
      </w:r>
      <w:r w:rsidRPr="00024145">
        <w:rPr>
          <w:rFonts w:ascii="微软雅黑" w:eastAsia="微软雅黑" w:hAnsi="微软雅黑" w:cs="微软雅黑"/>
          <w:color w:val="F8F8F2"/>
          <w:sz w:val="27"/>
          <w:szCs w:val="27"/>
          <w:lang w:bidi="bo-CN"/>
        </w:rPr>
        <w:t>用</w:t>
      </w:r>
    </w:p>
    <w:p w14:paraId="6A7120B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1101651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D904EA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 xml:space="preserve">termux-dialog text -i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密码</w:t>
      </w:r>
      <w:r w:rsidRPr="00024145">
        <w:rPr>
          <w:rFonts w:ascii="Courier New" w:eastAsia="Times New Roman" w:hAnsi="Courier New" w:cs="Courier New"/>
          <w:color w:val="ABE338"/>
          <w:sz w:val="27"/>
          <w:szCs w:val="27"/>
          <w:lang w:bidi="bo-CN"/>
        </w:rPr>
        <w:t>:'</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请输入核弹爆炸密码</w:t>
      </w:r>
      <w:r w:rsidRPr="00024145">
        <w:rPr>
          <w:rFonts w:ascii="Courier New" w:eastAsia="Times New Roman" w:hAnsi="Courier New" w:cs="Courier New"/>
          <w:color w:val="ABE338"/>
          <w:sz w:val="27"/>
          <w:szCs w:val="27"/>
          <w:lang w:bidi="bo-CN"/>
        </w:rPr>
        <w:t>'</w:t>
      </w:r>
    </w:p>
    <w:p w14:paraId="2425CC43" w14:textId="1B44919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71CC6DA5" wp14:editId="119BA639">
            <wp:extent cx="6645910" cy="5103495"/>
            <wp:effectExtent l="0" t="0" r="2540" b="1905"/>
            <wp:docPr id="20" name="Picture 20" descr="https://image.3001.net/images/20200420/15873791181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age.3001.net/images/20200420/1587379118188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5103495"/>
                    </a:xfrm>
                    <a:prstGeom prst="rect">
                      <a:avLst/>
                    </a:prstGeom>
                    <a:noFill/>
                    <a:ln>
                      <a:noFill/>
                    </a:ln>
                  </pic:spPr>
                </pic:pic>
              </a:graphicData>
            </a:graphic>
          </wp:inline>
        </w:drawing>
      </w:r>
    </w:p>
    <w:p w14:paraId="5919E25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返回内容</w:t>
      </w:r>
      <w:r w:rsidRPr="00024145">
        <w:rPr>
          <w:rFonts w:ascii="Times New Roman" w:eastAsia="Times New Roman" w:hAnsi="Times New Roman" w:cs="Times New Roman"/>
          <w:sz w:val="24"/>
          <w:szCs w:val="24"/>
          <w:lang w:bidi="bo-CN"/>
        </w:rPr>
        <w:t>:</w:t>
      </w:r>
    </w:p>
    <w:p w14:paraId="510DA9DB"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143A068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11187BC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7352216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"666666"</w:t>
      </w:r>
      <w:r w:rsidRPr="00024145">
        <w:rPr>
          <w:rFonts w:ascii="Courier New" w:eastAsia="Times New Roman" w:hAnsi="Courier New" w:cs="Courier New"/>
          <w:color w:val="FEFEFE"/>
          <w:sz w:val="27"/>
          <w:szCs w:val="27"/>
          <w:lang w:bidi="bo-CN"/>
        </w:rPr>
        <w:t>,</w:t>
      </w:r>
    </w:p>
    <w:p w14:paraId="30D7E2D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"index"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p>
    <w:p w14:paraId="6525AF4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71C18BC8" w14:textId="77777777" w:rsidR="00024145" w:rsidRPr="00024145" w:rsidRDefault="00024145" w:rsidP="00024145">
      <w:pPr>
        <w:widowControl/>
        <w:shd w:val="clear" w:color="auto" w:fill="FFFFFF"/>
        <w:spacing w:before="480" w:after="180" w:line="240" w:lineRule="auto"/>
        <w:ind w:left="-60"/>
        <w:outlineLvl w:val="3"/>
        <w:rPr>
          <w:rFonts w:ascii="Times New Roman" w:eastAsia="Times New Roman" w:hAnsi="Times New Roman" w:cs="Times New Roman"/>
          <w:b/>
          <w:bCs/>
          <w:sz w:val="24"/>
          <w:szCs w:val="24"/>
          <w:lang w:bidi="bo-CN"/>
        </w:rPr>
      </w:pPr>
      <w:r w:rsidRPr="00024145">
        <w:rPr>
          <w:rFonts w:ascii="Times New Roman" w:eastAsia="Times New Roman" w:hAnsi="Times New Roman" w:cs="Times New Roman"/>
          <w:b/>
          <w:bCs/>
          <w:sz w:val="24"/>
          <w:szCs w:val="24"/>
          <w:lang w:bidi="bo-CN"/>
        </w:rPr>
        <w:t>time</w:t>
      </w:r>
    </w:p>
    <w:p w14:paraId="291C6DD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42ADD60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time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选择一个时间值</w:t>
      </w:r>
    </w:p>
    <w:p w14:paraId="21F7872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 xml:space="preserve">     [-t</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FD700"/>
          <w:sz w:val="27"/>
          <w:szCs w:val="27"/>
          <w:lang w:bidi="bo-CN"/>
        </w:rPr>
        <w:t>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设置对话框的标题</w:t>
      </w:r>
      <w:r w:rsidRPr="00024145">
        <w:rPr>
          <w:rFonts w:ascii="Courier New" w:eastAsia="Times New Roman" w:hAnsi="Courier New" w:cs="Courier New"/>
          <w:color w:val="FFD700"/>
          <w:sz w:val="27"/>
          <w:szCs w:val="27"/>
          <w:lang w:bidi="bo-CN"/>
        </w:rPr>
        <w:t xml:space="preserve"> (</w:t>
      </w:r>
      <w:r w:rsidRPr="00024145">
        <w:rPr>
          <w:rFonts w:ascii="微软雅黑" w:eastAsia="微软雅黑" w:hAnsi="微软雅黑" w:cs="微软雅黑" w:hint="eastAsia"/>
          <w:color w:val="FFD700"/>
          <w:sz w:val="27"/>
          <w:szCs w:val="27"/>
          <w:lang w:bidi="bo-CN"/>
        </w:rPr>
        <w:t>可选</w:t>
      </w:r>
      <w:r w:rsidRPr="00024145">
        <w:rPr>
          <w:rFonts w:ascii="Courier New" w:eastAsia="Times New Roman" w:hAnsi="Courier New" w:cs="Courier New"/>
          <w:color w:val="FFD700"/>
          <w:sz w:val="27"/>
          <w:szCs w:val="27"/>
          <w:lang w:bidi="bo-CN"/>
        </w:rPr>
        <w:t>)</w:t>
      </w:r>
    </w:p>
    <w:p w14:paraId="3007E19E"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3967421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95E4D9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termux-dialog </w:t>
      </w:r>
      <w:r w:rsidRPr="00024145">
        <w:rPr>
          <w:rFonts w:ascii="Courier New" w:eastAsia="Times New Roman" w:hAnsi="Courier New" w:cs="Courier New"/>
          <w:color w:val="FFD700"/>
          <w:sz w:val="27"/>
          <w:szCs w:val="27"/>
          <w:lang w:bidi="bo-CN"/>
        </w:rPr>
        <w:t>time</w:t>
      </w:r>
      <w:r w:rsidRPr="00024145">
        <w:rPr>
          <w:rFonts w:ascii="Courier New" w:eastAsia="Times New Roman" w:hAnsi="Courier New" w:cs="Courier New"/>
          <w:color w:val="F8F8F2"/>
          <w:sz w:val="27"/>
          <w:szCs w:val="27"/>
          <w:lang w:bidi="bo-CN"/>
        </w:rPr>
        <w:t xml:space="preserve"> -t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你每天多少点睡觉</w:t>
      </w:r>
      <w:r w:rsidRPr="00024145">
        <w:rPr>
          <w:rFonts w:ascii="Courier New" w:eastAsia="Times New Roman" w:hAnsi="Courier New" w:cs="Courier New"/>
          <w:color w:val="ABE338"/>
          <w:sz w:val="27"/>
          <w:szCs w:val="27"/>
          <w:lang w:bidi="bo-CN"/>
        </w:rPr>
        <w:t>?'</w:t>
      </w:r>
    </w:p>
    <w:p w14:paraId="41D32AF0" w14:textId="39E9FFB6"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A974C40" wp14:editId="445CDF29">
            <wp:extent cx="6518275" cy="9777730"/>
            <wp:effectExtent l="0" t="0" r="0" b="0"/>
            <wp:docPr id="19" name="Picture 19" descr="https://image.3001.net/images/20200420/15873792448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age.3001.net/images/20200420/15873792448544.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18275" cy="9777730"/>
                    </a:xfrm>
                    <a:prstGeom prst="rect">
                      <a:avLst/>
                    </a:prstGeom>
                    <a:noFill/>
                    <a:ln>
                      <a:noFill/>
                    </a:ln>
                  </pic:spPr>
                </pic:pic>
              </a:graphicData>
            </a:graphic>
          </wp:inline>
        </w:drawing>
      </w:r>
    </w:p>
    <w:p w14:paraId="5D2322E9"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返回内容</w:t>
      </w:r>
      <w:r w:rsidRPr="00024145">
        <w:rPr>
          <w:rFonts w:ascii="Times New Roman" w:eastAsia="Times New Roman" w:hAnsi="Times New Roman" w:cs="Times New Roman"/>
          <w:sz w:val="24"/>
          <w:szCs w:val="24"/>
          <w:lang w:bidi="bo-CN"/>
        </w:rPr>
        <w:t>:</w:t>
      </w:r>
    </w:p>
    <w:p w14:paraId="27FF29C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Json</w:t>
      </w:r>
    </w:p>
    <w:p w14:paraId="02F3593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EFEFE"/>
          <w:sz w:val="27"/>
          <w:szCs w:val="27"/>
          <w:lang w:bidi="bo-CN"/>
        </w:rPr>
        <w:t>{</w:t>
      </w:r>
    </w:p>
    <w:p w14:paraId="4CB17DB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"code"</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1</w:t>
      </w:r>
      <w:r w:rsidRPr="00024145">
        <w:rPr>
          <w:rFonts w:ascii="Courier New" w:eastAsia="Times New Roman" w:hAnsi="Courier New" w:cs="Courier New"/>
          <w:color w:val="FEFEFE"/>
          <w:sz w:val="27"/>
          <w:szCs w:val="27"/>
          <w:lang w:bidi="bo-CN"/>
        </w:rPr>
        <w:t>,</w:t>
      </w:r>
    </w:p>
    <w:p w14:paraId="503102A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"text"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"19:30"</w:t>
      </w:r>
      <w:r w:rsidRPr="00024145">
        <w:rPr>
          <w:rFonts w:ascii="Courier New" w:eastAsia="Times New Roman" w:hAnsi="Courier New" w:cs="Courier New"/>
          <w:color w:val="FEFEFE"/>
          <w:sz w:val="27"/>
          <w:szCs w:val="27"/>
          <w:lang w:bidi="bo-CN"/>
        </w:rPr>
        <w:t>,</w:t>
      </w:r>
    </w:p>
    <w:p w14:paraId="033F35A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A07A"/>
          <w:sz w:val="27"/>
          <w:szCs w:val="27"/>
          <w:lang w:bidi="bo-CN"/>
        </w:rPr>
        <w:t>"index"</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0</w:t>
      </w:r>
    </w:p>
    <w:p w14:paraId="2AFA2C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EFEFE"/>
          <w:sz w:val="27"/>
          <w:szCs w:val="27"/>
          <w:lang w:bidi="bo-CN"/>
        </w:rPr>
        <w:t>}</w:t>
      </w:r>
    </w:p>
    <w:p w14:paraId="5A9C161D"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Termux:Boot</w:t>
      </w:r>
    </w:p>
    <w:p w14:paraId="3109363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用于将自定义命令开机自启使用，不要每次重启完重复敲命令了。</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当然你的手机性能很强，从来需要重启</w:t>
      </w:r>
      <w:r w:rsidRPr="00024145">
        <w:rPr>
          <w:rFonts w:ascii="Times New Roman" w:eastAsia="Times New Roman" w:hAnsi="Times New Roman" w:cs="Times New Roman"/>
          <w:sz w:val="24"/>
          <w:szCs w:val="24"/>
          <w:lang w:bidi="bo-CN"/>
        </w:rPr>
        <w:t>)</w:t>
      </w:r>
    </w:p>
    <w:p w14:paraId="4971DA76"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安装</w:t>
      </w:r>
      <w:r w:rsidRPr="00024145">
        <w:rPr>
          <w:rFonts w:ascii="Times New Roman" w:eastAsia="Times New Roman" w:hAnsi="Times New Roman" w:cs="Times New Roman"/>
          <w:b/>
          <w:bCs/>
          <w:sz w:val="27"/>
          <w:szCs w:val="27"/>
          <w:lang w:bidi="bo-CN"/>
        </w:rPr>
        <w:t xml:space="preserve"> Termux:Boot</w:t>
      </w:r>
    </w:p>
    <w:p w14:paraId="2FD6ABB9" w14:textId="77777777" w:rsidR="00024145" w:rsidRPr="00024145" w:rsidRDefault="00024145" w:rsidP="00024145">
      <w:pPr>
        <w:widowControl/>
        <w:numPr>
          <w:ilvl w:val="0"/>
          <w:numId w:val="1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77" w:tgtFrame="_blank" w:history="1">
        <w:r w:rsidRPr="00024145">
          <w:rPr>
            <w:rFonts w:ascii="Times New Roman" w:eastAsia="Times New Roman" w:hAnsi="Times New Roman" w:cs="Times New Roman"/>
            <w:color w:val="66A6FF"/>
            <w:sz w:val="24"/>
            <w:szCs w:val="24"/>
            <w:u w:val="single"/>
            <w:lang w:bidi="bo-CN"/>
          </w:rPr>
          <w:t xml:space="preserve">Termux:Boot Google Play </w:t>
        </w:r>
        <w:r w:rsidRPr="00024145">
          <w:rPr>
            <w:rFonts w:ascii="宋体" w:eastAsia="宋体" w:hAnsi="宋体" w:cs="宋体" w:hint="eastAsia"/>
            <w:color w:val="66A6FF"/>
            <w:sz w:val="24"/>
            <w:szCs w:val="24"/>
            <w:u w:val="single"/>
            <w:lang w:bidi="bo-CN"/>
          </w:rPr>
          <w:t>下载地址</w:t>
        </w:r>
      </w:hyperlink>
    </w:p>
    <w:p w14:paraId="59869D4A" w14:textId="77777777" w:rsidR="00024145" w:rsidRPr="00024145" w:rsidRDefault="00024145" w:rsidP="00024145">
      <w:pPr>
        <w:widowControl/>
        <w:numPr>
          <w:ilvl w:val="0"/>
          <w:numId w:val="14"/>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78" w:tgtFrame="_blank" w:history="1">
        <w:r w:rsidRPr="00024145">
          <w:rPr>
            <w:rFonts w:ascii="Times New Roman" w:eastAsia="Times New Roman" w:hAnsi="Times New Roman" w:cs="Times New Roman"/>
            <w:color w:val="66A6FF"/>
            <w:sz w:val="24"/>
            <w:szCs w:val="24"/>
            <w:u w:val="single"/>
            <w:lang w:bidi="bo-CN"/>
          </w:rPr>
          <w:t xml:space="preserve">Termux:Boot F-Droid </w:t>
        </w:r>
        <w:r w:rsidRPr="00024145">
          <w:rPr>
            <w:rFonts w:ascii="宋体" w:eastAsia="宋体" w:hAnsi="宋体" w:cs="宋体" w:hint="eastAsia"/>
            <w:color w:val="66A6FF"/>
            <w:sz w:val="24"/>
            <w:szCs w:val="24"/>
            <w:u w:val="single"/>
            <w:lang w:bidi="bo-CN"/>
          </w:rPr>
          <w:t>下载地址</w:t>
        </w:r>
      </w:hyperlink>
    </w:p>
    <w:p w14:paraId="1C4D0BDB"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请勿在</w:t>
      </w:r>
      <w:r w:rsidRPr="00024145">
        <w:rPr>
          <w:rFonts w:ascii="Times New Roman" w:eastAsia="Times New Roman" w:hAnsi="Times New Roman" w:cs="Times New Roman"/>
          <w:color w:val="666666"/>
          <w:sz w:val="24"/>
          <w:szCs w:val="24"/>
          <w:lang w:bidi="bo-CN"/>
        </w:rPr>
        <w:t xml:space="preserve">Google Play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F-Droid </w:t>
      </w:r>
      <w:r w:rsidRPr="00024145">
        <w:rPr>
          <w:rFonts w:ascii="宋体" w:eastAsia="宋体" w:hAnsi="宋体" w:cs="宋体" w:hint="eastAsia"/>
          <w:color w:val="666666"/>
          <w:sz w:val="24"/>
          <w:szCs w:val="24"/>
          <w:lang w:bidi="bo-CN"/>
        </w:rPr>
        <w:t>之间混合安装</w:t>
      </w:r>
      <w:r w:rsidRPr="00024145">
        <w:rPr>
          <w:rFonts w:ascii="Times New Roman" w:eastAsia="Times New Roman" w:hAnsi="Times New Roman" w:cs="Times New Roman"/>
          <w:color w:val="666666"/>
          <w:sz w:val="24"/>
          <w:szCs w:val="24"/>
          <w:lang w:bidi="bo-CN"/>
        </w:rPr>
        <w:t xml:space="preserve">Termux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插件</w:t>
      </w:r>
      <w:r w:rsidRPr="00024145">
        <w:rPr>
          <w:rFonts w:ascii="宋体" w:eastAsia="宋体" w:hAnsi="宋体" w:cs="宋体"/>
          <w:color w:val="666666"/>
          <w:sz w:val="24"/>
          <w:szCs w:val="24"/>
          <w:lang w:bidi="bo-CN"/>
        </w:rPr>
        <w:t>。</w:t>
      </w:r>
    </w:p>
    <w:p w14:paraId="52CCA095" w14:textId="73B720C5"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9551016" wp14:editId="39044425">
            <wp:extent cx="6645910" cy="3827145"/>
            <wp:effectExtent l="0" t="0" r="2540" b="1905"/>
            <wp:docPr id="18" name="Picture 18" descr="https://image.3001.net/images/20200420/15873935552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age.3001.net/images/20200420/15873935552099.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F394DA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这是一个收费的应用，一贫如洗的国光是买不起的，但是还得写一下这个，万一真的有壕买了这个</w:t>
      </w:r>
      <w:r w:rsidRPr="00024145">
        <w:rPr>
          <w:rFonts w:ascii="Times New Roman" w:eastAsia="Times New Roman" w:hAnsi="Times New Roman" w:cs="Times New Roman"/>
          <w:sz w:val="24"/>
          <w:szCs w:val="24"/>
          <w:lang w:bidi="bo-CN"/>
        </w:rPr>
        <w:t>APP</w:t>
      </w:r>
      <w:r w:rsidRPr="00024145">
        <w:rPr>
          <w:rFonts w:ascii="宋体" w:eastAsia="宋体" w:hAnsi="宋体" w:cs="宋体"/>
          <w:sz w:val="24"/>
          <w:szCs w:val="24"/>
          <w:lang w:bidi="bo-CN"/>
        </w:rPr>
        <w:t>呢</w:t>
      </w:r>
    </w:p>
    <w:p w14:paraId="24657549" w14:textId="77777777" w:rsidR="00024145" w:rsidRPr="00024145" w:rsidRDefault="00024145" w:rsidP="00024145">
      <w:pPr>
        <w:widowControl/>
        <w:shd w:val="clear" w:color="auto" w:fill="FFFFFF"/>
        <w:spacing w:before="570" w:after="225" w:line="240" w:lineRule="auto"/>
        <w:ind w:left="-60"/>
        <w:outlineLvl w:val="2"/>
        <w:rPr>
          <w:rFonts w:ascii="Times New Roman" w:eastAsia="Times New Roman" w:hAnsi="Times New Roman" w:cs="Times New Roman"/>
          <w:b/>
          <w:bCs/>
          <w:sz w:val="27"/>
          <w:szCs w:val="27"/>
          <w:lang w:bidi="bo-CN"/>
        </w:rPr>
      </w:pPr>
      <w:r w:rsidRPr="00024145">
        <w:rPr>
          <w:rFonts w:ascii="宋体" w:eastAsia="宋体" w:hAnsi="宋体" w:cs="宋体" w:hint="eastAsia"/>
          <w:b/>
          <w:bCs/>
          <w:sz w:val="27"/>
          <w:szCs w:val="27"/>
          <w:lang w:bidi="bo-CN"/>
        </w:rPr>
        <w:t>使用方</w:t>
      </w:r>
      <w:r w:rsidRPr="00024145">
        <w:rPr>
          <w:rFonts w:ascii="宋体" w:eastAsia="宋体" w:hAnsi="宋体" w:cs="宋体"/>
          <w:b/>
          <w:bCs/>
          <w:sz w:val="27"/>
          <w:szCs w:val="27"/>
          <w:lang w:bidi="bo-CN"/>
        </w:rPr>
        <w:t>法</w:t>
      </w:r>
    </w:p>
    <w:p w14:paraId="6351350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安装完成启动这个应用程序后，创建</w:t>
      </w:r>
      <w:r w:rsidRPr="00024145">
        <w:rPr>
          <w:rFonts w:eastAsia="Times New Roman" w:cs="Consolas"/>
          <w:color w:val="E96900"/>
          <w:sz w:val="20"/>
          <w:szCs w:val="20"/>
          <w:shd w:val="clear" w:color="auto" w:fill="F8F8F8"/>
          <w:lang w:bidi="bo-CN"/>
        </w:rPr>
        <w:t>~/.termux/boot/</w:t>
      </w:r>
      <w:r w:rsidRPr="00024145">
        <w:rPr>
          <w:rFonts w:ascii="宋体" w:eastAsia="宋体" w:hAnsi="宋体" w:cs="宋体" w:hint="eastAsia"/>
          <w:sz w:val="24"/>
          <w:szCs w:val="24"/>
          <w:lang w:bidi="bo-CN"/>
        </w:rPr>
        <w:t>目录，将需要开机自启的脚本放在这个目录下面，如果有多个文件的话，将他们按照排序顺序执行，如果要确保设备进入睡眠状态，建议脚本前面先运行</w:t>
      </w:r>
      <w:r w:rsidRPr="00024145">
        <w:rPr>
          <w:rFonts w:eastAsia="Times New Roman" w:cs="Consolas"/>
          <w:color w:val="E96900"/>
          <w:sz w:val="20"/>
          <w:szCs w:val="20"/>
          <w:shd w:val="clear" w:color="auto" w:fill="F8F8F8"/>
          <w:lang w:bidi="bo-CN"/>
        </w:rPr>
        <w:t>termux-wake-lock</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命令</w:t>
      </w:r>
      <w:r w:rsidRPr="00024145">
        <w:rPr>
          <w:rFonts w:ascii="宋体" w:eastAsia="宋体" w:hAnsi="宋体" w:cs="宋体"/>
          <w:sz w:val="24"/>
          <w:szCs w:val="24"/>
          <w:lang w:bidi="bo-CN"/>
        </w:rPr>
        <w:t>。</w:t>
      </w:r>
    </w:p>
    <w:p w14:paraId="3D6C40A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下面是一个开机自启</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sshd</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服务的的脚本，文件的完整路径为</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~/.termux/boot/start-sshd</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内容如下</w:t>
      </w:r>
      <w:r w:rsidRPr="00024145">
        <w:rPr>
          <w:rFonts w:ascii="Times New Roman" w:eastAsia="Times New Roman" w:hAnsi="Times New Roman" w:cs="Times New Roman"/>
          <w:sz w:val="24"/>
          <w:szCs w:val="24"/>
          <w:lang w:bidi="bo-CN"/>
        </w:rPr>
        <w:t>:</w:t>
      </w:r>
    </w:p>
    <w:p w14:paraId="7CF860B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FA237F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D4D0AB"/>
          <w:sz w:val="27"/>
          <w:szCs w:val="27"/>
          <w:lang w:bidi="bo-CN"/>
        </w:rPr>
        <w:t>#!/data/data/com.termux/files/usr/bin/sh</w:t>
      </w:r>
    </w:p>
    <w:p w14:paraId="6D4A24F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termux-wake-lock</w:t>
      </w:r>
    </w:p>
    <w:p w14:paraId="507A26C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sshd</w:t>
      </w:r>
    </w:p>
    <w:p w14:paraId="792F4A21"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Termux:Float</w:t>
      </w:r>
    </w:p>
    <w:p w14:paraId="263BD50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可以将</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悬浮窗形式显示，看上去比较酷炫</w:t>
      </w:r>
      <w:r w:rsidRPr="00024145">
        <w:rPr>
          <w:rFonts w:ascii="宋体" w:eastAsia="宋体" w:hAnsi="宋体" w:cs="宋体"/>
          <w:sz w:val="24"/>
          <w:szCs w:val="24"/>
          <w:lang w:bidi="bo-CN"/>
        </w:rPr>
        <w:t>。</w:t>
      </w:r>
    </w:p>
    <w:p w14:paraId="6067CC33" w14:textId="77777777" w:rsidR="00024145" w:rsidRPr="00024145" w:rsidRDefault="00024145" w:rsidP="00024145">
      <w:pPr>
        <w:widowControl/>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0" w:tgtFrame="_blank" w:history="1">
        <w:r w:rsidRPr="00024145">
          <w:rPr>
            <w:rFonts w:ascii="Times New Roman" w:eastAsia="Times New Roman" w:hAnsi="Times New Roman" w:cs="Times New Roman"/>
            <w:color w:val="66A6FF"/>
            <w:sz w:val="24"/>
            <w:szCs w:val="24"/>
            <w:u w:val="single"/>
            <w:lang w:bidi="bo-CN"/>
          </w:rPr>
          <w:t xml:space="preserve">Termux: Float Google Play </w:t>
        </w:r>
        <w:r w:rsidRPr="00024145">
          <w:rPr>
            <w:rFonts w:ascii="宋体" w:eastAsia="宋体" w:hAnsi="宋体" w:cs="宋体" w:hint="eastAsia"/>
            <w:color w:val="66A6FF"/>
            <w:sz w:val="24"/>
            <w:szCs w:val="24"/>
            <w:u w:val="single"/>
            <w:lang w:bidi="bo-CN"/>
          </w:rPr>
          <w:t>下载地址</w:t>
        </w:r>
      </w:hyperlink>
    </w:p>
    <w:p w14:paraId="0911A0E4" w14:textId="77777777" w:rsidR="00024145" w:rsidRPr="00024145" w:rsidRDefault="00024145" w:rsidP="00024145">
      <w:pPr>
        <w:widowControl/>
        <w:numPr>
          <w:ilvl w:val="0"/>
          <w:numId w:val="15"/>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1" w:tgtFrame="_blank" w:history="1">
        <w:r w:rsidRPr="00024145">
          <w:rPr>
            <w:rFonts w:ascii="Times New Roman" w:eastAsia="Times New Roman" w:hAnsi="Times New Roman" w:cs="Times New Roman"/>
            <w:color w:val="66A6FF"/>
            <w:sz w:val="24"/>
            <w:szCs w:val="24"/>
            <w:u w:val="single"/>
            <w:lang w:bidi="bo-CN"/>
          </w:rPr>
          <w:t xml:space="preserve">Termux: Float F-Droid </w:t>
        </w:r>
        <w:r w:rsidRPr="00024145">
          <w:rPr>
            <w:rFonts w:ascii="宋体" w:eastAsia="宋体" w:hAnsi="宋体" w:cs="宋体" w:hint="eastAsia"/>
            <w:color w:val="66A6FF"/>
            <w:sz w:val="24"/>
            <w:szCs w:val="24"/>
            <w:u w:val="single"/>
            <w:lang w:bidi="bo-CN"/>
          </w:rPr>
          <w:t>下载地址</w:t>
        </w:r>
      </w:hyperlink>
    </w:p>
    <w:p w14:paraId="0455EE93"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请勿在</w:t>
      </w:r>
      <w:r w:rsidRPr="00024145">
        <w:rPr>
          <w:rFonts w:ascii="Times New Roman" w:eastAsia="Times New Roman" w:hAnsi="Times New Roman" w:cs="Times New Roman"/>
          <w:color w:val="666666"/>
          <w:sz w:val="24"/>
          <w:szCs w:val="24"/>
          <w:lang w:bidi="bo-CN"/>
        </w:rPr>
        <w:t xml:space="preserve">Google Play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F-Droid </w:t>
      </w:r>
      <w:r w:rsidRPr="00024145">
        <w:rPr>
          <w:rFonts w:ascii="宋体" w:eastAsia="宋体" w:hAnsi="宋体" w:cs="宋体" w:hint="eastAsia"/>
          <w:color w:val="666666"/>
          <w:sz w:val="24"/>
          <w:szCs w:val="24"/>
          <w:lang w:bidi="bo-CN"/>
        </w:rPr>
        <w:t>之间混合安装</w:t>
      </w:r>
      <w:r w:rsidRPr="00024145">
        <w:rPr>
          <w:rFonts w:ascii="Times New Roman" w:eastAsia="Times New Roman" w:hAnsi="Times New Roman" w:cs="Times New Roman"/>
          <w:color w:val="666666"/>
          <w:sz w:val="24"/>
          <w:szCs w:val="24"/>
          <w:lang w:bidi="bo-CN"/>
        </w:rPr>
        <w:t xml:space="preserve">Termux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插件</w:t>
      </w:r>
      <w:r w:rsidRPr="00024145">
        <w:rPr>
          <w:rFonts w:ascii="宋体" w:eastAsia="宋体" w:hAnsi="宋体" w:cs="宋体"/>
          <w:color w:val="666666"/>
          <w:sz w:val="24"/>
          <w:szCs w:val="24"/>
          <w:lang w:bidi="bo-CN"/>
        </w:rPr>
        <w:t>。</w:t>
      </w:r>
    </w:p>
    <w:p w14:paraId="6FAE232A" w14:textId="406BBE3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F56F7DB" wp14:editId="4EF24C73">
            <wp:extent cx="6645910" cy="4056380"/>
            <wp:effectExtent l="0" t="0" r="2540" b="1270"/>
            <wp:docPr id="17" name="Picture 17" descr="https://image.3001.net/images/20200420/15873941179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age.3001.net/images/20200420/1587394117961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4056380"/>
                    </a:xfrm>
                    <a:prstGeom prst="rect">
                      <a:avLst/>
                    </a:prstGeom>
                    <a:noFill/>
                    <a:ln>
                      <a:noFill/>
                    </a:ln>
                  </pic:spPr>
                </pic:pic>
              </a:graphicData>
            </a:graphic>
          </wp:inline>
        </w:drawing>
      </w:r>
    </w:p>
    <w:p w14:paraId="0687F11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这是依然是一个收费的应用，尽管它看上去很酷炫，但是家境贫寒的国光还是买不起，下面就晒一个效果图吧</w:t>
      </w:r>
      <w:r w:rsidRPr="00024145">
        <w:rPr>
          <w:rFonts w:ascii="Times New Roman" w:eastAsia="Times New Roman" w:hAnsi="Times New Roman" w:cs="Times New Roman"/>
          <w:sz w:val="24"/>
          <w:szCs w:val="24"/>
          <w:lang w:bidi="bo-CN"/>
        </w:rPr>
        <w:t>:</w:t>
      </w:r>
    </w:p>
    <w:p w14:paraId="2838589F" w14:textId="558B78A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66F5A90" wp14:editId="7C11E502">
            <wp:extent cx="6645910" cy="5836285"/>
            <wp:effectExtent l="0" t="0" r="2540" b="0"/>
            <wp:docPr id="16" name="Picture 16" descr="边学习 边操作练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边学习 边操作练习"/>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5836285"/>
                    </a:xfrm>
                    <a:prstGeom prst="rect">
                      <a:avLst/>
                    </a:prstGeom>
                    <a:noFill/>
                    <a:ln>
                      <a:noFill/>
                    </a:ln>
                  </pic:spPr>
                </pic:pic>
              </a:graphicData>
            </a:graphic>
          </wp:inline>
        </w:drawing>
      </w:r>
    </w:p>
    <w:p w14:paraId="14AC82C3"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边学习</w:t>
      </w:r>
      <w:r w:rsidRPr="00024145">
        <w:rPr>
          <w:rFonts w:ascii="Times New Roman" w:eastAsia="Times New Roman" w:hAnsi="Times New Roman" w:cs="Times New Roman"/>
          <w:b/>
          <w:bCs/>
          <w:color w:val="525F7F"/>
          <w:sz w:val="24"/>
          <w:szCs w:val="24"/>
          <w:lang w:bidi="bo-CN"/>
        </w:rPr>
        <w:t xml:space="preserve"> </w:t>
      </w:r>
      <w:r w:rsidRPr="00024145">
        <w:rPr>
          <w:rFonts w:ascii="宋体" w:eastAsia="宋体" w:hAnsi="宋体" w:cs="宋体" w:hint="eastAsia"/>
          <w:b/>
          <w:bCs/>
          <w:color w:val="525F7F"/>
          <w:sz w:val="24"/>
          <w:szCs w:val="24"/>
          <w:lang w:bidi="bo-CN"/>
        </w:rPr>
        <w:t>边操作练</w:t>
      </w:r>
      <w:r w:rsidRPr="00024145">
        <w:rPr>
          <w:rFonts w:ascii="宋体" w:eastAsia="宋体" w:hAnsi="宋体" w:cs="宋体"/>
          <w:b/>
          <w:bCs/>
          <w:color w:val="525F7F"/>
          <w:sz w:val="24"/>
          <w:szCs w:val="24"/>
          <w:lang w:bidi="bo-CN"/>
        </w:rPr>
        <w:t>习</w:t>
      </w:r>
    </w:p>
    <w:p w14:paraId="392132C1"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Termux:Styling</w:t>
      </w:r>
    </w:p>
    <w:p w14:paraId="49A4EDA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Termux </w:t>
      </w:r>
      <w:r w:rsidRPr="00024145">
        <w:rPr>
          <w:rFonts w:ascii="宋体" w:eastAsia="宋体" w:hAnsi="宋体" w:cs="宋体" w:hint="eastAsia"/>
          <w:sz w:val="24"/>
          <w:szCs w:val="24"/>
          <w:lang w:bidi="bo-CN"/>
        </w:rPr>
        <w:t>官方提供了终端的一些美化方</w:t>
      </w:r>
      <w:r w:rsidRPr="00024145">
        <w:rPr>
          <w:rFonts w:ascii="宋体" w:eastAsia="宋体" w:hAnsi="宋体" w:cs="宋体"/>
          <w:sz w:val="24"/>
          <w:szCs w:val="24"/>
          <w:lang w:bidi="bo-CN"/>
        </w:rPr>
        <w:t>案</w:t>
      </w:r>
    </w:p>
    <w:p w14:paraId="573D195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可以将</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悬浮窗形式显示，看上去比较酷炫</w:t>
      </w:r>
      <w:r w:rsidRPr="00024145">
        <w:rPr>
          <w:rFonts w:ascii="宋体" w:eastAsia="宋体" w:hAnsi="宋体" w:cs="宋体"/>
          <w:sz w:val="24"/>
          <w:szCs w:val="24"/>
          <w:lang w:bidi="bo-CN"/>
        </w:rPr>
        <w:t>。</w:t>
      </w:r>
    </w:p>
    <w:p w14:paraId="5E0144D7" w14:textId="77777777" w:rsidR="00024145" w:rsidRPr="00024145" w:rsidRDefault="00024145" w:rsidP="00024145">
      <w:pPr>
        <w:widowControl/>
        <w:numPr>
          <w:ilvl w:val="0"/>
          <w:numId w:val="16"/>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4" w:tgtFrame="_blank" w:history="1">
        <w:r w:rsidRPr="00024145">
          <w:rPr>
            <w:rFonts w:ascii="Times New Roman" w:eastAsia="Times New Roman" w:hAnsi="Times New Roman" w:cs="Times New Roman"/>
            <w:color w:val="66A6FF"/>
            <w:sz w:val="24"/>
            <w:szCs w:val="24"/>
            <w:u w:val="single"/>
            <w:lang w:bidi="bo-CN"/>
          </w:rPr>
          <w:t xml:space="preserve">Termux:Styling Google Play </w:t>
        </w:r>
        <w:r w:rsidRPr="00024145">
          <w:rPr>
            <w:rFonts w:ascii="宋体" w:eastAsia="宋体" w:hAnsi="宋体" w:cs="宋体" w:hint="eastAsia"/>
            <w:color w:val="66A6FF"/>
            <w:sz w:val="24"/>
            <w:szCs w:val="24"/>
            <w:u w:val="single"/>
            <w:lang w:bidi="bo-CN"/>
          </w:rPr>
          <w:t>下载地址</w:t>
        </w:r>
      </w:hyperlink>
    </w:p>
    <w:p w14:paraId="71BAD514" w14:textId="77777777" w:rsidR="00024145" w:rsidRPr="00024145" w:rsidRDefault="00024145" w:rsidP="00024145">
      <w:pPr>
        <w:widowControl/>
        <w:numPr>
          <w:ilvl w:val="0"/>
          <w:numId w:val="16"/>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5" w:tgtFrame="_blank" w:history="1">
        <w:r w:rsidRPr="00024145">
          <w:rPr>
            <w:rFonts w:ascii="Times New Roman" w:eastAsia="Times New Roman" w:hAnsi="Times New Roman" w:cs="Times New Roman"/>
            <w:color w:val="66A6FF"/>
            <w:sz w:val="24"/>
            <w:szCs w:val="24"/>
            <w:u w:val="single"/>
            <w:lang w:bidi="bo-CN"/>
          </w:rPr>
          <w:t xml:space="preserve">Termux:Styling F-Droid </w:t>
        </w:r>
        <w:r w:rsidRPr="00024145">
          <w:rPr>
            <w:rFonts w:ascii="宋体" w:eastAsia="宋体" w:hAnsi="宋体" w:cs="宋体" w:hint="eastAsia"/>
            <w:color w:val="66A6FF"/>
            <w:sz w:val="24"/>
            <w:szCs w:val="24"/>
            <w:u w:val="single"/>
            <w:lang w:bidi="bo-CN"/>
          </w:rPr>
          <w:t>下载地址</w:t>
        </w:r>
      </w:hyperlink>
    </w:p>
    <w:p w14:paraId="278D4C77"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请勿在</w:t>
      </w:r>
      <w:r w:rsidRPr="00024145">
        <w:rPr>
          <w:rFonts w:ascii="Times New Roman" w:eastAsia="Times New Roman" w:hAnsi="Times New Roman" w:cs="Times New Roman"/>
          <w:color w:val="666666"/>
          <w:sz w:val="24"/>
          <w:szCs w:val="24"/>
          <w:lang w:bidi="bo-CN"/>
        </w:rPr>
        <w:t xml:space="preserve">Google Play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F-Droid </w:t>
      </w:r>
      <w:r w:rsidRPr="00024145">
        <w:rPr>
          <w:rFonts w:ascii="宋体" w:eastAsia="宋体" w:hAnsi="宋体" w:cs="宋体" w:hint="eastAsia"/>
          <w:color w:val="666666"/>
          <w:sz w:val="24"/>
          <w:szCs w:val="24"/>
          <w:lang w:bidi="bo-CN"/>
        </w:rPr>
        <w:t>之间混合安装</w:t>
      </w:r>
      <w:r w:rsidRPr="00024145">
        <w:rPr>
          <w:rFonts w:ascii="Times New Roman" w:eastAsia="Times New Roman" w:hAnsi="Times New Roman" w:cs="Times New Roman"/>
          <w:color w:val="666666"/>
          <w:sz w:val="24"/>
          <w:szCs w:val="24"/>
          <w:lang w:bidi="bo-CN"/>
        </w:rPr>
        <w:t xml:space="preserve">Termux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插件</w:t>
      </w:r>
      <w:r w:rsidRPr="00024145">
        <w:rPr>
          <w:rFonts w:ascii="宋体" w:eastAsia="宋体" w:hAnsi="宋体" w:cs="宋体"/>
          <w:color w:val="666666"/>
          <w:sz w:val="24"/>
          <w:szCs w:val="24"/>
          <w:lang w:bidi="bo-CN"/>
        </w:rPr>
        <w:t>。</w:t>
      </w:r>
    </w:p>
    <w:p w14:paraId="72BB2FCB" w14:textId="2BBC3920"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8F1FD28" wp14:editId="79E044CC">
            <wp:extent cx="6645910" cy="4263390"/>
            <wp:effectExtent l="0" t="0" r="2540" b="3810"/>
            <wp:docPr id="15" name="Picture 15" descr="https://image.3001.net/images/20200420/15873944539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age.3001.net/images/20200420/1587394453913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4263390"/>
                    </a:xfrm>
                    <a:prstGeom prst="rect">
                      <a:avLst/>
                    </a:prstGeom>
                    <a:noFill/>
                    <a:ln>
                      <a:noFill/>
                    </a:ln>
                  </pic:spPr>
                </pic:pic>
              </a:graphicData>
            </a:graphic>
          </wp:inline>
        </w:drawing>
      </w:r>
    </w:p>
    <w:p w14:paraId="1225724A"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这是还是一个收费的应用，虽然我们前面的一键安装脚本已经可以达到这个美化效果了，但是如果你想尝试一下官方的可以试试看</w:t>
      </w:r>
      <w:r w:rsidRPr="00024145">
        <w:rPr>
          <w:rFonts w:ascii="宋体" w:eastAsia="宋体" w:hAnsi="宋体" w:cs="宋体"/>
          <w:sz w:val="24"/>
          <w:szCs w:val="24"/>
          <w:lang w:bidi="bo-CN"/>
        </w:rPr>
        <w:t>。</w:t>
      </w:r>
    </w:p>
    <w:p w14:paraId="419E37F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Termux:Widget</w:t>
      </w:r>
    </w:p>
    <w:p w14:paraId="6DD578E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提供了</w:t>
      </w:r>
      <w:r w:rsidRPr="00024145">
        <w:rPr>
          <w:rFonts w:ascii="Times New Roman" w:eastAsia="Times New Roman" w:hAnsi="Times New Roman" w:cs="Times New Roman"/>
          <w:sz w:val="24"/>
          <w:szCs w:val="24"/>
          <w:lang w:bidi="bo-CN"/>
        </w:rPr>
        <w:t xml:space="preserve"> Andorid </w:t>
      </w:r>
      <w:r w:rsidRPr="00024145">
        <w:rPr>
          <w:rFonts w:ascii="宋体" w:eastAsia="宋体" w:hAnsi="宋体" w:cs="宋体" w:hint="eastAsia"/>
          <w:sz w:val="24"/>
          <w:szCs w:val="24"/>
          <w:lang w:bidi="bo-CN"/>
        </w:rPr>
        <w:t>的</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小部件</w:t>
      </w:r>
      <w:r w:rsidRPr="00024145">
        <w:rPr>
          <w:rFonts w:ascii="宋体" w:eastAsia="宋体" w:hAnsi="宋体" w:cs="宋体"/>
          <w:sz w:val="24"/>
          <w:szCs w:val="24"/>
          <w:lang w:bidi="bo-CN"/>
        </w:rPr>
        <w:t>。</w:t>
      </w:r>
    </w:p>
    <w:p w14:paraId="318B6FDC" w14:textId="77777777" w:rsidR="00024145" w:rsidRPr="00024145" w:rsidRDefault="00024145" w:rsidP="00024145">
      <w:pPr>
        <w:widowControl/>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7" w:tgtFrame="_blank" w:history="1">
        <w:r w:rsidRPr="00024145">
          <w:rPr>
            <w:rFonts w:ascii="Times New Roman" w:eastAsia="Times New Roman" w:hAnsi="Times New Roman" w:cs="Times New Roman"/>
            <w:color w:val="66A6FF"/>
            <w:sz w:val="24"/>
            <w:szCs w:val="24"/>
            <w:u w:val="single"/>
            <w:lang w:bidi="bo-CN"/>
          </w:rPr>
          <w:t xml:space="preserve">Termux:Widget Google Play </w:t>
        </w:r>
        <w:r w:rsidRPr="00024145">
          <w:rPr>
            <w:rFonts w:ascii="宋体" w:eastAsia="宋体" w:hAnsi="宋体" w:cs="宋体" w:hint="eastAsia"/>
            <w:color w:val="66A6FF"/>
            <w:sz w:val="24"/>
            <w:szCs w:val="24"/>
            <w:u w:val="single"/>
            <w:lang w:bidi="bo-CN"/>
          </w:rPr>
          <w:t>下载地址</w:t>
        </w:r>
      </w:hyperlink>
    </w:p>
    <w:p w14:paraId="4D4F2B34" w14:textId="77777777" w:rsidR="00024145" w:rsidRPr="00024145" w:rsidRDefault="00024145" w:rsidP="00024145">
      <w:pPr>
        <w:widowControl/>
        <w:numPr>
          <w:ilvl w:val="0"/>
          <w:numId w:val="17"/>
        </w:numPr>
        <w:shd w:val="clear" w:color="auto" w:fill="FFFFFF"/>
        <w:spacing w:before="100" w:beforeAutospacing="1" w:after="100" w:afterAutospacing="1" w:line="240" w:lineRule="auto"/>
        <w:rPr>
          <w:rFonts w:ascii="Times New Roman" w:eastAsia="Times New Roman" w:hAnsi="Times New Roman" w:cs="Times New Roman"/>
          <w:sz w:val="24"/>
          <w:szCs w:val="24"/>
          <w:lang w:bidi="bo-CN"/>
        </w:rPr>
      </w:pPr>
      <w:hyperlink r:id="rId188" w:tgtFrame="_blank" w:history="1">
        <w:r w:rsidRPr="00024145">
          <w:rPr>
            <w:rFonts w:ascii="Times New Roman" w:eastAsia="Times New Roman" w:hAnsi="Times New Roman" w:cs="Times New Roman"/>
            <w:color w:val="66A6FF"/>
            <w:sz w:val="24"/>
            <w:szCs w:val="24"/>
            <w:u w:val="single"/>
            <w:lang w:bidi="bo-CN"/>
          </w:rPr>
          <w:t xml:space="preserve">Termux:Widget F-Droid </w:t>
        </w:r>
        <w:r w:rsidRPr="00024145">
          <w:rPr>
            <w:rFonts w:ascii="宋体" w:eastAsia="宋体" w:hAnsi="宋体" w:cs="宋体" w:hint="eastAsia"/>
            <w:color w:val="66A6FF"/>
            <w:sz w:val="24"/>
            <w:szCs w:val="24"/>
            <w:u w:val="single"/>
            <w:lang w:bidi="bo-CN"/>
          </w:rPr>
          <w:t>下载地址</w:t>
        </w:r>
      </w:hyperlink>
    </w:p>
    <w:p w14:paraId="71395363" w14:textId="77777777" w:rsidR="00024145" w:rsidRPr="00024145" w:rsidRDefault="00024145" w:rsidP="00024145">
      <w:pPr>
        <w:widowControl/>
        <w:shd w:val="clear" w:color="auto" w:fill="FFFFFF"/>
        <w:spacing w:line="240" w:lineRule="auto"/>
        <w:ind w:left="30" w:right="30"/>
        <w:rPr>
          <w:rFonts w:ascii="Times New Roman" w:eastAsia="Times New Roman" w:hAnsi="Times New Roman" w:cs="Times New Roman"/>
          <w:color w:val="666666"/>
          <w:sz w:val="24"/>
          <w:szCs w:val="24"/>
          <w:lang w:bidi="bo-CN"/>
        </w:rPr>
      </w:pPr>
      <w:r w:rsidRPr="00024145">
        <w:rPr>
          <w:rFonts w:ascii="宋体" w:eastAsia="宋体" w:hAnsi="宋体" w:cs="宋体" w:hint="eastAsia"/>
          <w:color w:val="666666"/>
          <w:sz w:val="24"/>
          <w:szCs w:val="24"/>
          <w:lang w:bidi="bo-CN"/>
        </w:rPr>
        <w:t>请勿在</w:t>
      </w:r>
      <w:r w:rsidRPr="00024145">
        <w:rPr>
          <w:rFonts w:ascii="Times New Roman" w:eastAsia="Times New Roman" w:hAnsi="Times New Roman" w:cs="Times New Roman"/>
          <w:color w:val="666666"/>
          <w:sz w:val="24"/>
          <w:szCs w:val="24"/>
          <w:lang w:bidi="bo-CN"/>
        </w:rPr>
        <w:t xml:space="preserve">Google Play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F-Droid </w:t>
      </w:r>
      <w:r w:rsidRPr="00024145">
        <w:rPr>
          <w:rFonts w:ascii="宋体" w:eastAsia="宋体" w:hAnsi="宋体" w:cs="宋体" w:hint="eastAsia"/>
          <w:color w:val="666666"/>
          <w:sz w:val="24"/>
          <w:szCs w:val="24"/>
          <w:lang w:bidi="bo-CN"/>
        </w:rPr>
        <w:t>之间混合安装</w:t>
      </w:r>
      <w:r w:rsidRPr="00024145">
        <w:rPr>
          <w:rFonts w:ascii="Times New Roman" w:eastAsia="Times New Roman" w:hAnsi="Times New Roman" w:cs="Times New Roman"/>
          <w:color w:val="666666"/>
          <w:sz w:val="24"/>
          <w:szCs w:val="24"/>
          <w:lang w:bidi="bo-CN"/>
        </w:rPr>
        <w:t xml:space="preserve">Termux </w:t>
      </w:r>
      <w:r w:rsidRPr="00024145">
        <w:rPr>
          <w:rFonts w:ascii="宋体" w:eastAsia="宋体" w:hAnsi="宋体" w:cs="宋体" w:hint="eastAsia"/>
          <w:color w:val="666666"/>
          <w:sz w:val="24"/>
          <w:szCs w:val="24"/>
          <w:lang w:bidi="bo-CN"/>
        </w:rPr>
        <w:t>和</w:t>
      </w:r>
      <w:r w:rsidRPr="00024145">
        <w:rPr>
          <w:rFonts w:ascii="Times New Roman" w:eastAsia="Times New Roman" w:hAnsi="Times New Roman" w:cs="Times New Roman"/>
          <w:color w:val="666666"/>
          <w:sz w:val="24"/>
          <w:szCs w:val="24"/>
          <w:lang w:bidi="bo-CN"/>
        </w:rPr>
        <w:t xml:space="preserve"> </w:t>
      </w:r>
      <w:r w:rsidRPr="00024145">
        <w:rPr>
          <w:rFonts w:ascii="宋体" w:eastAsia="宋体" w:hAnsi="宋体" w:cs="宋体" w:hint="eastAsia"/>
          <w:color w:val="666666"/>
          <w:sz w:val="24"/>
          <w:szCs w:val="24"/>
          <w:lang w:bidi="bo-CN"/>
        </w:rPr>
        <w:t>插件</w:t>
      </w:r>
      <w:r w:rsidRPr="00024145">
        <w:rPr>
          <w:rFonts w:ascii="宋体" w:eastAsia="宋体" w:hAnsi="宋体" w:cs="宋体"/>
          <w:color w:val="666666"/>
          <w:sz w:val="24"/>
          <w:szCs w:val="24"/>
          <w:lang w:bidi="bo-CN"/>
        </w:rPr>
        <w:t>。</w:t>
      </w:r>
    </w:p>
    <w:p w14:paraId="3F40F394" w14:textId="397AE3E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7689E63B" wp14:editId="6C349D13">
            <wp:extent cx="6645910" cy="4169410"/>
            <wp:effectExtent l="0" t="0" r="2540" b="2540"/>
            <wp:docPr id="14" name="Picture 14" descr="https://image.3001.net/images/20200420/1587395400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age.3001.net/images/20200420/1587395400685.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4169410"/>
                    </a:xfrm>
                    <a:prstGeom prst="rect">
                      <a:avLst/>
                    </a:prstGeom>
                    <a:noFill/>
                    <a:ln>
                      <a:noFill/>
                    </a:ln>
                  </pic:spPr>
                </pic:pic>
              </a:graphicData>
            </a:graphic>
          </wp:inline>
        </w:drawing>
      </w:r>
    </w:p>
    <w:p w14:paraId="39CD3CE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依然是收费插件，比较冷门，使用场景很少，不推荐大家入手这个，所以用法这里国光就不列出了。</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这个偷懒的理由很好</w:t>
      </w:r>
      <w:r w:rsidRPr="00024145">
        <w:rPr>
          <w:rFonts w:ascii="Times New Roman" w:eastAsia="Times New Roman" w:hAnsi="Times New Roman" w:cs="Times New Roman"/>
          <w:sz w:val="24"/>
          <w:szCs w:val="24"/>
          <w:lang w:bidi="bo-CN"/>
        </w:rPr>
        <w:t xml:space="preserve"> 2333)</w:t>
      </w:r>
    </w:p>
    <w:p w14:paraId="11A70081"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无聊专</w:t>
      </w:r>
      <w:r w:rsidRPr="00024145">
        <w:rPr>
          <w:rFonts w:ascii="宋体" w:eastAsia="宋体" w:hAnsi="宋体" w:cs="宋体"/>
          <w:b/>
          <w:bCs/>
          <w:kern w:val="36"/>
          <w:sz w:val="48"/>
          <w:szCs w:val="48"/>
          <w:lang w:bidi="bo-CN"/>
        </w:rPr>
        <w:t>区</w:t>
      </w:r>
    </w:p>
    <w:p w14:paraId="4ECB156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一些无聊有趣的知识，如果你是一个正经讲究人，可以跳过这个版块以节约你的阅读时间</w:t>
      </w:r>
      <w:r w:rsidRPr="00024145">
        <w:rPr>
          <w:rFonts w:ascii="宋体" w:eastAsia="宋体" w:hAnsi="宋体" w:cs="宋体"/>
          <w:sz w:val="24"/>
          <w:szCs w:val="24"/>
          <w:lang w:bidi="bo-CN"/>
        </w:rPr>
        <w:t>。</w:t>
      </w:r>
    </w:p>
    <w:p w14:paraId="5FFFECC6"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cmatrix</w:t>
      </w:r>
    </w:p>
    <w:p w14:paraId="782B4D2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《黑客帝国》的代码雨视觉特效</w:t>
      </w:r>
      <w:r w:rsidRPr="00024145">
        <w:rPr>
          <w:rFonts w:ascii="宋体" w:eastAsia="宋体" w:hAnsi="宋体" w:cs="宋体"/>
          <w:sz w:val="24"/>
          <w:szCs w:val="24"/>
          <w:lang w:bidi="bo-CN"/>
        </w:rPr>
        <w:t>。</w:t>
      </w:r>
    </w:p>
    <w:p w14:paraId="303BE095"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423811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cmatrix</w:t>
      </w:r>
    </w:p>
    <w:p w14:paraId="611BCB0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cmatrix</w:t>
      </w:r>
    </w:p>
    <w:p w14:paraId="0247F767" w14:textId="7B592D28"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3526BA2" wp14:editId="3DDDA6EA">
            <wp:extent cx="6645910" cy="2768600"/>
            <wp:effectExtent l="0" t="0" r="2540" b="0"/>
            <wp:docPr id="13" name="Picture 13" descr="https://image.3001.net/images/20200421/15874294451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age.3001.net/images/20200421/15874294451476.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645910" cy="2768600"/>
                    </a:xfrm>
                    <a:prstGeom prst="rect">
                      <a:avLst/>
                    </a:prstGeom>
                    <a:noFill/>
                    <a:ln>
                      <a:noFill/>
                    </a:ln>
                  </pic:spPr>
                </pic:pic>
              </a:graphicData>
            </a:graphic>
          </wp:inline>
        </w:drawing>
      </w:r>
    </w:p>
    <w:p w14:paraId="1DEADE92"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cowsay</w:t>
      </w:r>
    </w:p>
    <w:p w14:paraId="56694AB3"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cowsay </w:t>
      </w:r>
      <w:r w:rsidRPr="00024145">
        <w:rPr>
          <w:rFonts w:ascii="宋体" w:eastAsia="宋体" w:hAnsi="宋体" w:cs="宋体" w:hint="eastAsia"/>
          <w:sz w:val="24"/>
          <w:szCs w:val="24"/>
          <w:lang w:bidi="bo-CN"/>
        </w:rPr>
        <w:t>命令是一个有趣的命令，它会用</w:t>
      </w:r>
      <w:r w:rsidRPr="00024145">
        <w:rPr>
          <w:rFonts w:ascii="Times New Roman" w:eastAsia="Times New Roman" w:hAnsi="Times New Roman" w:cs="Times New Roman"/>
          <w:sz w:val="24"/>
          <w:szCs w:val="24"/>
          <w:lang w:bidi="bo-CN"/>
        </w:rPr>
        <w:t xml:space="preserve"> ASCII </w:t>
      </w:r>
      <w:r w:rsidRPr="00024145">
        <w:rPr>
          <w:rFonts w:ascii="宋体" w:eastAsia="宋体" w:hAnsi="宋体" w:cs="宋体" w:hint="eastAsia"/>
          <w:sz w:val="24"/>
          <w:szCs w:val="24"/>
          <w:lang w:bidi="bo-CN"/>
        </w:rPr>
        <w:t>字符描绘牛，羊和许多其他动物，还可以附带上个自定义文本，很巧的是</w:t>
      </w:r>
      <w:r w:rsidRPr="00024145">
        <w:rPr>
          <w:rFonts w:ascii="Times New Roman" w:eastAsia="Times New Roman" w:hAnsi="Times New Roman" w:cs="Times New Roman"/>
          <w:sz w:val="24"/>
          <w:szCs w:val="24"/>
          <w:lang w:bidi="bo-CN"/>
        </w:rPr>
        <w:t xml:space="preserve"> Termux </w:t>
      </w:r>
      <w:r w:rsidRPr="00024145">
        <w:rPr>
          <w:rFonts w:ascii="宋体" w:eastAsia="宋体" w:hAnsi="宋体" w:cs="宋体" w:hint="eastAsia"/>
          <w:sz w:val="24"/>
          <w:szCs w:val="24"/>
          <w:lang w:bidi="bo-CN"/>
        </w:rPr>
        <w:t>也封装了这个工具</w:t>
      </w:r>
      <w:r w:rsidRPr="00024145">
        <w:rPr>
          <w:rFonts w:ascii="宋体" w:eastAsia="宋体" w:hAnsi="宋体" w:cs="宋体"/>
          <w:sz w:val="24"/>
          <w:szCs w:val="24"/>
          <w:lang w:bidi="bo-CN"/>
        </w:rPr>
        <w:t>。</w:t>
      </w:r>
    </w:p>
    <w:p w14:paraId="2063A6B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29FEC33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pkg intall cowsay</w:t>
      </w:r>
    </w:p>
    <w:p w14:paraId="2D93286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cowsay -f </w:t>
      </w:r>
      <w:r w:rsidRPr="00024145">
        <w:rPr>
          <w:rFonts w:ascii="微软雅黑" w:eastAsia="微软雅黑" w:hAnsi="微软雅黑" w:cs="微软雅黑" w:hint="eastAsia"/>
          <w:color w:val="F8F8F2"/>
          <w:sz w:val="27"/>
          <w:szCs w:val="27"/>
          <w:lang w:bidi="bo-CN"/>
        </w:rPr>
        <w:t>动物</w:t>
      </w:r>
      <w:r w:rsidRPr="00024145">
        <w:rPr>
          <w:rFonts w:ascii="Courier New" w:eastAsia="Times New Roman" w:hAnsi="Courier New" w:cs="Courier New"/>
          <w:color w:val="F8F8F2"/>
          <w:sz w:val="27"/>
          <w:szCs w:val="27"/>
          <w:lang w:bidi="bo-CN"/>
        </w:rPr>
        <w:t xml:space="preserve"> </w:t>
      </w:r>
      <w:r w:rsidRPr="00024145">
        <w:rPr>
          <w:rFonts w:ascii="微软雅黑" w:eastAsia="微软雅黑" w:hAnsi="微软雅黑" w:cs="微软雅黑" w:hint="eastAsia"/>
          <w:color w:val="F8F8F2"/>
          <w:sz w:val="27"/>
          <w:szCs w:val="27"/>
          <w:lang w:bidi="bo-CN"/>
        </w:rPr>
        <w:t>内</w:t>
      </w:r>
      <w:r w:rsidRPr="00024145">
        <w:rPr>
          <w:rFonts w:ascii="微软雅黑" w:eastAsia="微软雅黑" w:hAnsi="微软雅黑" w:cs="微软雅黑"/>
          <w:color w:val="F8F8F2"/>
          <w:sz w:val="27"/>
          <w:szCs w:val="27"/>
          <w:lang w:bidi="bo-CN"/>
        </w:rPr>
        <w:t>容</w:t>
      </w:r>
    </w:p>
    <w:p w14:paraId="0182166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内置如下动物</w:t>
      </w:r>
      <w:r w:rsidRPr="00024145">
        <w:rPr>
          <w:rFonts w:ascii="Times New Roman" w:eastAsia="Times New Roman" w:hAnsi="Times New Roman" w:cs="Times New Roman"/>
          <w:sz w:val="24"/>
          <w:szCs w:val="24"/>
          <w:lang w:bidi="bo-CN"/>
        </w:rPr>
        <w:t>:</w:t>
      </w:r>
    </w:p>
    <w:p w14:paraId="76A2CB4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E5D5CC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cowsay -l list</w:t>
      </w:r>
    </w:p>
    <w:p w14:paraId="3EBD189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7764E13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Cow files </w:t>
      </w:r>
      <w:r w:rsidRPr="00024145">
        <w:rPr>
          <w:rFonts w:ascii="Courier New" w:eastAsia="Times New Roman" w:hAnsi="Courier New" w:cs="Courier New"/>
          <w:color w:val="00E0E0"/>
          <w:sz w:val="27"/>
          <w:szCs w:val="27"/>
          <w:lang w:bidi="bo-CN"/>
        </w:rPr>
        <w:t>in</w:t>
      </w:r>
      <w:r w:rsidRPr="00024145">
        <w:rPr>
          <w:rFonts w:ascii="Courier New" w:eastAsia="Times New Roman" w:hAnsi="Courier New" w:cs="Courier New"/>
          <w:color w:val="F8F8F2"/>
          <w:sz w:val="27"/>
          <w:szCs w:val="27"/>
          <w:lang w:bidi="bo-CN"/>
        </w:rPr>
        <w:t xml:space="preserve"> /data/data/com.termux/files/usr/share/cows:</w:t>
      </w:r>
    </w:p>
    <w:p w14:paraId="742214E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beavis.zen bong bud-frogs bunny cheese cower daemon default dragon</w:t>
      </w:r>
    </w:p>
    <w:p w14:paraId="5A89258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dragon-and-cow elephant elephant-in-snake eyes flaming-sheep ghostbusters</w:t>
      </w:r>
    </w:p>
    <w:p w14:paraId="5A729C9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head-in hellokitty kiss kitty koala kosh luke-koala meow milk moofasa moose</w:t>
      </w:r>
    </w:p>
    <w:p w14:paraId="79EF1FA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mutilated ren sheep skeleton stegosaurus stimpy three-eyes turkey turtle</w:t>
      </w:r>
    </w:p>
    <w:p w14:paraId="659F3E9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tux vader vader-koala www</w:t>
      </w:r>
    </w:p>
    <w:p w14:paraId="2930DB6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国光的简单示例</w:t>
      </w:r>
      <w:r w:rsidRPr="00024145">
        <w:rPr>
          <w:rFonts w:ascii="Times New Roman" w:eastAsia="Times New Roman" w:hAnsi="Times New Roman" w:cs="Times New Roman"/>
          <w:sz w:val="24"/>
          <w:szCs w:val="24"/>
          <w:lang w:bidi="bo-CN"/>
        </w:rPr>
        <w:t>:</w:t>
      </w:r>
    </w:p>
    <w:p w14:paraId="525CFEB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4A5851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cowsay -f eyes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法外狂徒张三</w:t>
      </w:r>
      <w:r w:rsidRPr="00024145">
        <w:rPr>
          <w:rFonts w:ascii="Courier New" w:eastAsia="Times New Roman" w:hAnsi="Courier New" w:cs="Courier New"/>
          <w:color w:val="ABE338"/>
          <w:sz w:val="27"/>
          <w:szCs w:val="27"/>
          <w:lang w:bidi="bo-CN"/>
        </w:rPr>
        <w:t>'</w:t>
      </w:r>
    </w:p>
    <w:p w14:paraId="6CEF4A19" w14:textId="2666F9A1"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BF7E59E" wp14:editId="2373A3FE">
            <wp:extent cx="6645910" cy="3849370"/>
            <wp:effectExtent l="0" t="0" r="2540" b="0"/>
            <wp:docPr id="12" name="Picture 12" descr="https://image.3001.net/images/20200421/15874299303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age.3001.net/images/20200421/15874299303178.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32FA8842"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figlet</w:t>
      </w:r>
    </w:p>
    <w:p w14:paraId="504A2A7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FIGlet </w:t>
      </w:r>
      <w:r w:rsidRPr="00024145">
        <w:rPr>
          <w:rFonts w:ascii="宋体" w:eastAsia="宋体" w:hAnsi="宋体" w:cs="宋体" w:hint="eastAsia"/>
          <w:sz w:val="24"/>
          <w:szCs w:val="24"/>
          <w:lang w:bidi="bo-CN"/>
        </w:rPr>
        <w:t>是创建一个简单的命令行实用程序，用于创建</w:t>
      </w:r>
      <w:r w:rsidRPr="00024145">
        <w:rPr>
          <w:rFonts w:ascii="Times New Roman" w:eastAsia="Times New Roman" w:hAnsi="Times New Roman" w:cs="Times New Roman"/>
          <w:sz w:val="24"/>
          <w:szCs w:val="24"/>
          <w:lang w:bidi="bo-CN"/>
        </w:rPr>
        <w:t xml:space="preserve"> ASCII logo</w:t>
      </w:r>
      <w:r w:rsidRPr="00024145">
        <w:rPr>
          <w:rFonts w:ascii="宋体" w:eastAsia="宋体" w:hAnsi="宋体" w:cs="宋体"/>
          <w:sz w:val="24"/>
          <w:szCs w:val="24"/>
          <w:lang w:bidi="bo-CN"/>
        </w:rPr>
        <w:t>。</w:t>
      </w:r>
    </w:p>
    <w:p w14:paraId="484BCC94"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EF4303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figlet</w:t>
      </w:r>
    </w:p>
    <w:p w14:paraId="18E9AD4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figlet -f </w:t>
      </w:r>
      <w:r w:rsidRPr="00024145">
        <w:rPr>
          <w:rFonts w:ascii="微软雅黑" w:eastAsia="微软雅黑" w:hAnsi="微软雅黑" w:cs="微软雅黑" w:hint="eastAsia"/>
          <w:color w:val="F8F8F2"/>
          <w:sz w:val="27"/>
          <w:szCs w:val="27"/>
          <w:lang w:bidi="bo-CN"/>
        </w:rPr>
        <w:t>字体</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文本内容</w:t>
      </w:r>
      <w:r w:rsidRPr="00024145">
        <w:rPr>
          <w:rFonts w:ascii="Courier New" w:eastAsia="Times New Roman" w:hAnsi="Courier New" w:cs="Courier New"/>
          <w:color w:val="ABE338"/>
          <w:sz w:val="27"/>
          <w:szCs w:val="27"/>
          <w:lang w:bidi="bo-CN"/>
        </w:rPr>
        <w:t>'</w:t>
      </w:r>
    </w:p>
    <w:p w14:paraId="57A86E3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内置如下样式</w:t>
      </w:r>
      <w:r w:rsidRPr="00024145">
        <w:rPr>
          <w:rFonts w:ascii="Times New Roman" w:eastAsia="Times New Roman" w:hAnsi="Times New Roman" w:cs="Times New Roman"/>
          <w:sz w:val="24"/>
          <w:szCs w:val="24"/>
          <w:lang w:bidi="bo-CN"/>
        </w:rPr>
        <w:t>:</w:t>
      </w:r>
    </w:p>
    <w:p w14:paraId="7398A7B0"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266133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FD700"/>
          <w:sz w:val="27"/>
          <w:szCs w:val="27"/>
          <w:lang w:bidi="bo-CN"/>
        </w:rPr>
        <w:t>ls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/share/figlet</w:t>
      </w:r>
    </w:p>
    <w:p w14:paraId="60FCA7D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7C06C3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646-ca.flc   646-jp.flc   8859-7.flc      circle.tlf    mini.flf       smbraille.tlf</w:t>
      </w:r>
    </w:p>
    <w:p w14:paraId="0C03D31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646-ca2.flc  646-kr.flc   8859-8.flc      digital.flf   mnemonic.flf   smmono12.tlf</w:t>
      </w:r>
    </w:p>
    <w:p w14:paraId="09C60F2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646-cn.flc   646-no.flc   8859-9.flc      emboss.tlf    mono12.tlf     smmono9.tlf</w:t>
      </w:r>
    </w:p>
    <w:p w14:paraId="0E3FC69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646-cu.flc   646-no2.flc  ascii12.tlf     emboss2.tlf   mono9.tlf      smscript.flf</w:t>
      </w:r>
    </w:p>
    <w:p w14:paraId="3FB2B25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646-de.flc   646-pt.flc   ascii9.tlf      frango.flc    moscow.flc     smshadow.flf</w:t>
      </w:r>
    </w:p>
    <w:p w14:paraId="4570E73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646-dk.flc   646-pt2.flc  banner.flf      future.tlf    pagga.tlf      smslant.flf</w:t>
      </w:r>
    </w:p>
    <w:p w14:paraId="1762C52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lastRenderedPageBreak/>
        <w:t>646-es.flc   646-se.flc   big.flf         hz.flc        script.flf     standard.flf</w:t>
      </w:r>
    </w:p>
    <w:p w14:paraId="43324E6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646-es2.flc  646-se2.flc  bigascii12.tlf  ilhebrew.flc  shadow.flf     term.flf</w:t>
      </w:r>
    </w:p>
    <w:p w14:paraId="7BF661B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646-fr.flc   646-yu.flc   bigascii9.tlf   ivrit.flf     slant.flf      upper.flc</w:t>
      </w:r>
    </w:p>
    <w:p w14:paraId="361082D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646-gb.flc   8859-2.flc   bigmono12.tlf   jis0201.flc   small.flf      ushebrew.flc</w:t>
      </w:r>
    </w:p>
    <w:p w14:paraId="3277B98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646-hu.flc   8859-3.flc   bigmono9.tlf    koi8r.flc     smascii12.tlf  uskata.flc</w:t>
      </w:r>
    </w:p>
    <w:p w14:paraId="3615914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646-irv.flc  8859-4.flc   block.flf       lean.flf      smascii9.tlf   utf8.flc</w:t>
      </w:r>
    </w:p>
    <w:p w14:paraId="7473998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646-it.flc   8859-5.flc   bubble.flf      letter.tlf    smblock.tlf    wideterm.tlf</w:t>
      </w:r>
    </w:p>
    <w:p w14:paraId="11D59B2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国光的演示</w:t>
      </w:r>
      <w:r w:rsidRPr="00024145">
        <w:rPr>
          <w:rFonts w:ascii="Times New Roman" w:eastAsia="Times New Roman" w:hAnsi="Times New Roman" w:cs="Times New Roman"/>
          <w:sz w:val="24"/>
          <w:szCs w:val="24"/>
          <w:lang w:bidi="bo-CN"/>
        </w:rPr>
        <w:t>:</w:t>
      </w:r>
    </w:p>
    <w:p w14:paraId="4AACCE6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62770C9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figlet -f future </w:t>
      </w:r>
      <w:r w:rsidRPr="00024145">
        <w:rPr>
          <w:rFonts w:ascii="Courier New" w:eastAsia="Times New Roman" w:hAnsi="Courier New" w:cs="Courier New"/>
          <w:color w:val="ABE338"/>
          <w:sz w:val="27"/>
          <w:szCs w:val="27"/>
          <w:lang w:bidi="bo-CN"/>
        </w:rPr>
        <w:t>'www.sqlsec.com'</w:t>
      </w:r>
    </w:p>
    <w:p w14:paraId="0C2B38DB" w14:textId="5C41B63C"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030A7FA" wp14:editId="7A5CFC23">
            <wp:extent cx="6645910" cy="1144905"/>
            <wp:effectExtent l="0" t="0" r="2540" b="0"/>
            <wp:docPr id="11" name="Picture 11" descr="https://image.3001.net/images/20200421/15874311007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age.3001.net/images/20200421/15874311007168.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1144905"/>
                    </a:xfrm>
                    <a:prstGeom prst="rect">
                      <a:avLst/>
                    </a:prstGeom>
                    <a:noFill/>
                    <a:ln>
                      <a:noFill/>
                    </a:ln>
                  </pic:spPr>
                </pic:pic>
              </a:graphicData>
            </a:graphic>
          </wp:inline>
        </w:drawing>
      </w:r>
    </w:p>
    <w:p w14:paraId="7130D2EB"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hollywood</w:t>
      </w:r>
    </w:p>
    <w:p w14:paraId="79186566"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在</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终端中伪造好莱坞黑客屏幕，假装自己是一名黑客</w:t>
      </w:r>
      <w:r w:rsidRPr="00024145">
        <w:rPr>
          <w:rFonts w:ascii="宋体" w:eastAsia="宋体" w:hAnsi="宋体" w:cs="宋体"/>
          <w:sz w:val="24"/>
          <w:szCs w:val="24"/>
          <w:lang w:bidi="bo-CN"/>
        </w:rPr>
        <w:t>。</w:t>
      </w:r>
    </w:p>
    <w:p w14:paraId="37F6E6C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600295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hollywood</w:t>
      </w:r>
    </w:p>
    <w:p w14:paraId="1F3F18F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hollywood</w:t>
      </w:r>
    </w:p>
    <w:p w14:paraId="52AEA40F" w14:textId="5E1DDDD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45A909E5" wp14:editId="01596900">
            <wp:extent cx="6645910" cy="3080385"/>
            <wp:effectExtent l="0" t="0" r="2540" b="5715"/>
            <wp:docPr id="10" name="Picture 10" descr="国光差点就信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国光差点就信了"/>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645910" cy="3080385"/>
                    </a:xfrm>
                    <a:prstGeom prst="rect">
                      <a:avLst/>
                    </a:prstGeom>
                    <a:noFill/>
                    <a:ln>
                      <a:noFill/>
                    </a:ln>
                  </pic:spPr>
                </pic:pic>
              </a:graphicData>
            </a:graphic>
          </wp:inline>
        </w:drawing>
      </w:r>
    </w:p>
    <w:p w14:paraId="10D8C0D9"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国光差点就信</w:t>
      </w:r>
      <w:r w:rsidRPr="00024145">
        <w:rPr>
          <w:rFonts w:ascii="宋体" w:eastAsia="宋体" w:hAnsi="宋体" w:cs="宋体"/>
          <w:b/>
          <w:bCs/>
          <w:color w:val="525F7F"/>
          <w:sz w:val="24"/>
          <w:szCs w:val="24"/>
          <w:lang w:bidi="bo-CN"/>
        </w:rPr>
        <w:t>了</w:t>
      </w:r>
    </w:p>
    <w:p w14:paraId="666AFFCC"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neofetch</w:t>
      </w:r>
    </w:p>
    <w:p w14:paraId="31E4337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Neofetch </w:t>
      </w:r>
      <w:r w:rsidRPr="00024145">
        <w:rPr>
          <w:rFonts w:ascii="宋体" w:eastAsia="宋体" w:hAnsi="宋体" w:cs="宋体" w:hint="eastAsia"/>
          <w:sz w:val="24"/>
          <w:szCs w:val="24"/>
          <w:lang w:bidi="bo-CN"/>
        </w:rPr>
        <w:t>是一个简单但有用的命令行系统信息工具。它会收集有关系统软硬件的信息，并在终端中显示结果</w:t>
      </w:r>
      <w:r w:rsidRPr="00024145">
        <w:rPr>
          <w:rFonts w:ascii="宋体" w:eastAsia="宋体" w:hAnsi="宋体" w:cs="宋体"/>
          <w:sz w:val="24"/>
          <w:szCs w:val="24"/>
          <w:lang w:bidi="bo-CN"/>
        </w:rPr>
        <w:t>。</w:t>
      </w:r>
    </w:p>
    <w:p w14:paraId="1A9632F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F2E216C"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neofetch</w:t>
      </w:r>
    </w:p>
    <w:p w14:paraId="77C4F11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neofetch</w:t>
      </w:r>
    </w:p>
    <w:p w14:paraId="5961FCC9" w14:textId="7BA4C06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0ED7B80" wp14:editId="5ADD6CD3">
            <wp:extent cx="6645910" cy="3331845"/>
            <wp:effectExtent l="0" t="0" r="2540" b="1905"/>
            <wp:docPr id="9" name="Picture 9" descr="https://image.3001.net/images/20200421/15874278755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age.3001.net/images/20200421/15874278755324.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331845"/>
                    </a:xfrm>
                    <a:prstGeom prst="rect">
                      <a:avLst/>
                    </a:prstGeom>
                    <a:noFill/>
                    <a:ln>
                      <a:noFill/>
                    </a:ln>
                  </pic:spPr>
                </pic:pic>
              </a:graphicData>
            </a:graphic>
          </wp:inline>
        </w:drawing>
      </w:r>
    </w:p>
    <w:p w14:paraId="1F2B878F"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nyancat</w:t>
      </w:r>
    </w:p>
    <w:p w14:paraId="63FC38F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b/>
          <w:bCs/>
          <w:sz w:val="24"/>
          <w:szCs w:val="24"/>
          <w:lang w:bidi="bo-CN"/>
        </w:rPr>
        <w:lastRenderedPageBreak/>
        <w:t>彩虹貓</w:t>
      </w:r>
      <w:r w:rsidRPr="00024145">
        <w:rPr>
          <w:rFonts w:ascii="宋体" w:eastAsia="宋体" w:hAnsi="宋体" w:cs="宋体" w:hint="eastAsia"/>
          <w:sz w:val="24"/>
          <w:szCs w:val="24"/>
          <w:lang w:bidi="bo-CN"/>
        </w:rPr>
        <w:t>（英语：</w:t>
      </w:r>
      <w:r w:rsidRPr="00024145">
        <w:rPr>
          <w:rFonts w:ascii="Times New Roman" w:eastAsia="Times New Roman" w:hAnsi="Times New Roman" w:cs="Times New Roman"/>
          <w:b/>
          <w:bCs/>
          <w:sz w:val="24"/>
          <w:szCs w:val="24"/>
          <w:lang w:bidi="bo-CN"/>
        </w:rPr>
        <w:t>Nyan Cat</w:t>
      </w:r>
      <w:r w:rsidRPr="00024145">
        <w:rPr>
          <w:rFonts w:ascii="宋体" w:eastAsia="宋体" w:hAnsi="宋体" w:cs="宋体" w:hint="eastAsia"/>
          <w:sz w:val="24"/>
          <w:szCs w:val="24"/>
          <w:lang w:bidi="bo-CN"/>
        </w:rPr>
        <w:t>）是在</w:t>
      </w:r>
      <w:r w:rsidRPr="00024145">
        <w:rPr>
          <w:rFonts w:ascii="Times New Roman" w:eastAsia="Times New Roman" w:hAnsi="Times New Roman" w:cs="Times New Roman"/>
          <w:sz w:val="24"/>
          <w:szCs w:val="24"/>
          <w:lang w:bidi="bo-CN"/>
        </w:rPr>
        <w:t>2011</w:t>
      </w:r>
      <w:r w:rsidRPr="00024145">
        <w:rPr>
          <w:rFonts w:ascii="宋体" w:eastAsia="宋体" w:hAnsi="宋体" w:cs="宋体" w:hint="eastAsia"/>
          <w:sz w:val="24"/>
          <w:szCs w:val="24"/>
          <w:lang w:bidi="bo-CN"/>
        </w:rPr>
        <w:t>年</w:t>
      </w:r>
      <w:r w:rsidRPr="00024145">
        <w:rPr>
          <w:rFonts w:ascii="Times New Roman" w:eastAsia="Times New Roman" w:hAnsi="Times New Roman" w:cs="Times New Roman"/>
          <w:sz w:val="24"/>
          <w:szCs w:val="24"/>
          <w:lang w:bidi="bo-CN"/>
        </w:rPr>
        <w:t>4</w:t>
      </w:r>
      <w:r w:rsidRPr="00024145">
        <w:rPr>
          <w:rFonts w:ascii="宋体" w:eastAsia="宋体" w:hAnsi="宋体" w:cs="宋体" w:hint="eastAsia"/>
          <w:sz w:val="24"/>
          <w:szCs w:val="24"/>
          <w:lang w:bidi="bo-CN"/>
        </w:rPr>
        <w:t>月上传在</w:t>
      </w:r>
      <w:r w:rsidRPr="00024145">
        <w:rPr>
          <w:rFonts w:ascii="Times New Roman" w:eastAsia="Times New Roman" w:hAnsi="Times New Roman" w:cs="Times New Roman"/>
          <w:sz w:val="24"/>
          <w:szCs w:val="24"/>
          <w:lang w:bidi="bo-CN"/>
        </w:rPr>
        <w:t xml:space="preserve">Youtube </w:t>
      </w:r>
      <w:r w:rsidRPr="00024145">
        <w:rPr>
          <w:rFonts w:ascii="宋体" w:eastAsia="宋体" w:hAnsi="宋体" w:cs="宋体" w:hint="eastAsia"/>
          <w:sz w:val="24"/>
          <w:szCs w:val="24"/>
          <w:lang w:bidi="bo-CN"/>
        </w:rPr>
        <w:t>的视频，并且迅速爆红于网络，並在</w:t>
      </w:r>
      <w:r w:rsidRPr="00024145">
        <w:rPr>
          <w:rFonts w:ascii="Times New Roman" w:eastAsia="Times New Roman" w:hAnsi="Times New Roman" w:cs="Times New Roman"/>
          <w:sz w:val="24"/>
          <w:szCs w:val="24"/>
          <w:lang w:bidi="bo-CN"/>
        </w:rPr>
        <w:t>2011</w:t>
      </w:r>
      <w:r w:rsidRPr="00024145">
        <w:rPr>
          <w:rFonts w:ascii="宋体" w:eastAsia="宋体" w:hAnsi="宋体" w:cs="宋体" w:hint="eastAsia"/>
          <w:sz w:val="24"/>
          <w:szCs w:val="24"/>
          <w:lang w:bidi="bo-CN"/>
        </w:rPr>
        <w:t>年</w:t>
      </w:r>
      <w:r w:rsidRPr="00024145">
        <w:rPr>
          <w:rFonts w:ascii="Times New Roman" w:eastAsia="Times New Roman" w:hAnsi="Times New Roman" w:cs="Times New Roman"/>
          <w:sz w:val="24"/>
          <w:szCs w:val="24"/>
          <w:lang w:bidi="bo-CN"/>
        </w:rPr>
        <w:t>YouTube</w:t>
      </w:r>
      <w:r w:rsidRPr="00024145">
        <w:rPr>
          <w:rFonts w:ascii="宋体" w:eastAsia="宋体" w:hAnsi="宋体" w:cs="宋体" w:hint="eastAsia"/>
          <w:sz w:val="24"/>
          <w:szCs w:val="24"/>
          <w:lang w:bidi="bo-CN"/>
        </w:rPr>
        <w:t>浏览量最高的视频中排名第五，</w:t>
      </w:r>
      <w:r w:rsidRPr="00024145">
        <w:rPr>
          <w:rFonts w:ascii="Times New Roman" w:eastAsia="Times New Roman" w:hAnsi="Times New Roman" w:cs="Times New Roman"/>
          <w:sz w:val="24"/>
          <w:szCs w:val="24"/>
          <w:lang w:bidi="bo-CN"/>
        </w:rPr>
        <w:t>B</w:t>
      </w:r>
      <w:r w:rsidRPr="00024145">
        <w:rPr>
          <w:rFonts w:ascii="宋体" w:eastAsia="宋体" w:hAnsi="宋体" w:cs="宋体" w:hint="eastAsia"/>
          <w:sz w:val="24"/>
          <w:szCs w:val="24"/>
          <w:lang w:bidi="bo-CN"/>
        </w:rPr>
        <w:t>站这个小猫也很多，主要是</w:t>
      </w:r>
      <w:r w:rsidRPr="00024145">
        <w:rPr>
          <w:rFonts w:ascii="Times New Roman" w:eastAsia="Times New Roman" w:hAnsi="Times New Roman" w:cs="Times New Roman"/>
          <w:sz w:val="24"/>
          <w:szCs w:val="24"/>
          <w:lang w:bidi="bo-CN"/>
        </w:rPr>
        <w:t>BGM</w:t>
      </w:r>
      <w:r w:rsidRPr="00024145">
        <w:rPr>
          <w:rFonts w:ascii="宋体" w:eastAsia="宋体" w:hAnsi="宋体" w:cs="宋体" w:hint="eastAsia"/>
          <w:sz w:val="24"/>
          <w:szCs w:val="24"/>
          <w:lang w:bidi="bo-CN"/>
        </w:rPr>
        <w:t>比较魔性，感兴趣的朋友可以自己去搜索看看</w:t>
      </w:r>
      <w:r w:rsidRPr="00024145">
        <w:rPr>
          <w:rFonts w:ascii="宋体" w:eastAsia="宋体" w:hAnsi="宋体" w:cs="宋体"/>
          <w:sz w:val="24"/>
          <w:szCs w:val="24"/>
          <w:lang w:bidi="bo-CN"/>
        </w:rPr>
        <w:t>。</w:t>
      </w:r>
    </w:p>
    <w:p w14:paraId="5E212DAC"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9E1FB3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nyancat</w:t>
      </w:r>
    </w:p>
    <w:p w14:paraId="2D6E939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nyancat</w:t>
      </w:r>
    </w:p>
    <w:p w14:paraId="0620ED50" w14:textId="2F1FE2DE"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31A780CB" wp14:editId="48423609">
            <wp:extent cx="6645910" cy="3018790"/>
            <wp:effectExtent l="0" t="0" r="2540" b="0"/>
            <wp:docPr id="8" name="Picture 8" descr="喵喵喵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喵喵喵喵"/>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645910" cy="3018790"/>
                    </a:xfrm>
                    <a:prstGeom prst="rect">
                      <a:avLst/>
                    </a:prstGeom>
                    <a:noFill/>
                    <a:ln>
                      <a:noFill/>
                    </a:ln>
                  </pic:spPr>
                </pic:pic>
              </a:graphicData>
            </a:graphic>
          </wp:inline>
        </w:drawing>
      </w:r>
    </w:p>
    <w:p w14:paraId="383CC74B"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喵喵喵</w:t>
      </w:r>
      <w:r w:rsidRPr="00024145">
        <w:rPr>
          <w:rFonts w:ascii="宋体" w:eastAsia="宋体" w:hAnsi="宋体" w:cs="宋体"/>
          <w:b/>
          <w:bCs/>
          <w:color w:val="525F7F"/>
          <w:sz w:val="24"/>
          <w:szCs w:val="24"/>
          <w:lang w:bidi="bo-CN"/>
        </w:rPr>
        <w:t>喵</w:t>
      </w:r>
    </w:p>
    <w:p w14:paraId="0EB648B0"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Ctrl + C</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快捷键退出魔性循</w:t>
      </w:r>
      <w:r w:rsidRPr="00024145">
        <w:rPr>
          <w:rFonts w:ascii="宋体" w:eastAsia="宋体" w:hAnsi="宋体" w:cs="宋体"/>
          <w:sz w:val="24"/>
          <w:szCs w:val="24"/>
          <w:lang w:bidi="bo-CN"/>
        </w:rPr>
        <w:t>环</w:t>
      </w:r>
    </w:p>
    <w:p w14:paraId="020F4382"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screenfetch</w:t>
      </w:r>
    </w:p>
    <w:p w14:paraId="1E9D9537"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Screenfetch </w:t>
      </w:r>
      <w:r w:rsidRPr="00024145">
        <w:rPr>
          <w:rFonts w:ascii="宋体" w:eastAsia="宋体" w:hAnsi="宋体" w:cs="宋体" w:hint="eastAsia"/>
          <w:sz w:val="24"/>
          <w:szCs w:val="24"/>
          <w:lang w:bidi="bo-CN"/>
        </w:rPr>
        <w:t>是一个适用于</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的小工具，用于显示系统信息及</w:t>
      </w:r>
      <w:r w:rsidRPr="00024145">
        <w:rPr>
          <w:rFonts w:ascii="Times New Roman" w:eastAsia="Times New Roman" w:hAnsi="Times New Roman" w:cs="Times New Roman"/>
          <w:sz w:val="24"/>
          <w:szCs w:val="24"/>
          <w:lang w:bidi="bo-CN"/>
        </w:rPr>
        <w:t>ASCII</w:t>
      </w:r>
      <w:r w:rsidRPr="00024145">
        <w:rPr>
          <w:rFonts w:ascii="宋体" w:eastAsia="宋体" w:hAnsi="宋体" w:cs="宋体" w:hint="eastAsia"/>
          <w:sz w:val="24"/>
          <w:szCs w:val="24"/>
          <w:lang w:bidi="bo-CN"/>
        </w:rPr>
        <w:t>化的</w:t>
      </w:r>
      <w:r w:rsidRPr="00024145">
        <w:rPr>
          <w:rFonts w:ascii="Times New Roman" w:eastAsia="Times New Roman" w:hAnsi="Times New Roman" w:cs="Times New Roman"/>
          <w:sz w:val="24"/>
          <w:szCs w:val="24"/>
          <w:lang w:bidi="bo-CN"/>
        </w:rPr>
        <w:t>Linux</w:t>
      </w:r>
      <w:r w:rsidRPr="00024145">
        <w:rPr>
          <w:rFonts w:ascii="宋体" w:eastAsia="宋体" w:hAnsi="宋体" w:cs="宋体" w:hint="eastAsia"/>
          <w:sz w:val="24"/>
          <w:szCs w:val="24"/>
          <w:lang w:bidi="bo-CN"/>
        </w:rPr>
        <w:t>发行版图标</w:t>
      </w:r>
      <w:r w:rsidRPr="00024145">
        <w:rPr>
          <w:rFonts w:ascii="宋体" w:eastAsia="宋体" w:hAnsi="宋体" w:cs="宋体"/>
          <w:sz w:val="24"/>
          <w:szCs w:val="24"/>
          <w:lang w:bidi="bo-CN"/>
        </w:rPr>
        <w:t>。</w:t>
      </w:r>
    </w:p>
    <w:p w14:paraId="1E72214C"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Consolas"/>
          <w:color w:val="E8EAF6"/>
          <w:sz w:val="20"/>
          <w:szCs w:val="20"/>
          <w:shd w:val="clear" w:color="auto" w:fill="272822"/>
          <w:lang w:bidi="bo-CN"/>
        </w:rPr>
      </w:pPr>
      <w:r w:rsidRPr="00024145">
        <w:rPr>
          <w:rFonts w:eastAsia="Times New Roman" w:cs="Consolas"/>
          <w:color w:val="E8EAF6"/>
          <w:sz w:val="20"/>
          <w:szCs w:val="20"/>
          <w:shd w:val="clear" w:color="auto" w:fill="272822"/>
          <w:lang w:bidi="bo-CN"/>
        </w:rPr>
        <w:t>pkg install screenfetch</w:t>
      </w:r>
    </w:p>
    <w:p w14:paraId="1B742193" w14:textId="77777777" w:rsidR="00024145" w:rsidRPr="00024145" w:rsidRDefault="00024145" w:rsidP="00024145">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4"/>
          <w:szCs w:val="24"/>
          <w:lang w:bidi="bo-CN"/>
        </w:rPr>
      </w:pPr>
      <w:r w:rsidRPr="00024145">
        <w:rPr>
          <w:rFonts w:eastAsia="Times New Roman" w:cs="Consolas"/>
          <w:color w:val="E8EAF6"/>
          <w:sz w:val="20"/>
          <w:szCs w:val="20"/>
          <w:shd w:val="clear" w:color="auto" w:fill="272822"/>
          <w:lang w:bidi="bo-CN"/>
        </w:rPr>
        <w:t>screenfetch</w:t>
      </w:r>
    </w:p>
    <w:p w14:paraId="5138CA62" w14:textId="54A5187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204B46F" wp14:editId="7D23774F">
            <wp:extent cx="6645910" cy="3483610"/>
            <wp:effectExtent l="0" t="0" r="2540" b="2540"/>
            <wp:docPr id="7" name="Picture 7" descr="https://image.3001.net/images/20200421/15874280449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age.3001.net/images/20200421/15874280449502.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3483610"/>
                    </a:xfrm>
                    <a:prstGeom prst="rect">
                      <a:avLst/>
                    </a:prstGeom>
                    <a:noFill/>
                    <a:ln>
                      <a:noFill/>
                    </a:ln>
                  </pic:spPr>
                </pic:pic>
              </a:graphicData>
            </a:graphic>
          </wp:inline>
        </w:drawing>
      </w:r>
    </w:p>
    <w:p w14:paraId="0AB90478"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显示其他</w:t>
      </w:r>
      <w:r w:rsidRPr="00024145">
        <w:rPr>
          <w:rFonts w:ascii="Times New Roman" w:eastAsia="Times New Roman" w:hAnsi="Times New Roman" w:cs="Times New Roman"/>
          <w:sz w:val="24"/>
          <w:szCs w:val="24"/>
          <w:lang w:bidi="bo-CN"/>
        </w:rPr>
        <w:t xml:space="preserve"> Linux </w:t>
      </w:r>
      <w:r w:rsidRPr="00024145">
        <w:rPr>
          <w:rFonts w:ascii="宋体" w:eastAsia="宋体" w:hAnsi="宋体" w:cs="宋体" w:hint="eastAsia"/>
          <w:sz w:val="24"/>
          <w:szCs w:val="24"/>
          <w:lang w:bidi="bo-CN"/>
        </w:rPr>
        <w:t>发行版的</w:t>
      </w:r>
      <w:r w:rsidRPr="00024145">
        <w:rPr>
          <w:rFonts w:ascii="Times New Roman" w:eastAsia="Times New Roman" w:hAnsi="Times New Roman" w:cs="Times New Roman"/>
          <w:sz w:val="24"/>
          <w:szCs w:val="24"/>
          <w:lang w:bidi="bo-CN"/>
        </w:rPr>
        <w:t xml:space="preserve"> logo:</w:t>
      </w:r>
    </w:p>
    <w:p w14:paraId="76ED3486"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0504FD1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screenfetch -A </w:t>
      </w:r>
      <w:r w:rsidRPr="00024145">
        <w:rPr>
          <w:rFonts w:ascii="微软雅黑" w:eastAsia="微软雅黑" w:hAnsi="微软雅黑" w:cs="微软雅黑" w:hint="eastAsia"/>
          <w:color w:val="F8F8F2"/>
          <w:sz w:val="27"/>
          <w:szCs w:val="27"/>
          <w:lang w:bidi="bo-CN"/>
        </w:rPr>
        <w:t>发行</w:t>
      </w:r>
      <w:r w:rsidRPr="00024145">
        <w:rPr>
          <w:rFonts w:ascii="微软雅黑" w:eastAsia="微软雅黑" w:hAnsi="微软雅黑" w:cs="微软雅黑"/>
          <w:color w:val="F8F8F2"/>
          <w:sz w:val="27"/>
          <w:szCs w:val="27"/>
          <w:lang w:bidi="bo-CN"/>
        </w:rPr>
        <w:t>版</w:t>
      </w:r>
    </w:p>
    <w:p w14:paraId="2B6DC09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现在内置的发行版</w:t>
      </w:r>
      <w:r w:rsidRPr="00024145">
        <w:rPr>
          <w:rFonts w:ascii="Times New Roman" w:eastAsia="Times New Roman" w:hAnsi="Times New Roman" w:cs="Times New Roman"/>
          <w:sz w:val="24"/>
          <w:szCs w:val="24"/>
          <w:lang w:bidi="bo-CN"/>
        </w:rPr>
        <w:t xml:space="preserve"> logo </w:t>
      </w:r>
      <w:r w:rsidRPr="00024145">
        <w:rPr>
          <w:rFonts w:ascii="宋体" w:eastAsia="宋体" w:hAnsi="宋体" w:cs="宋体" w:hint="eastAsia"/>
          <w:sz w:val="24"/>
          <w:szCs w:val="24"/>
          <w:lang w:bidi="bo-CN"/>
        </w:rPr>
        <w:t>有</w:t>
      </w:r>
      <w:r w:rsidRPr="00024145">
        <w:rPr>
          <w:rFonts w:ascii="Times New Roman" w:eastAsia="Times New Roman" w:hAnsi="Times New Roman" w:cs="Times New Roman"/>
          <w:sz w:val="24"/>
          <w:szCs w:val="24"/>
          <w:lang w:bidi="bo-CN"/>
        </w:rPr>
        <w:t>:</w:t>
      </w:r>
    </w:p>
    <w:p w14:paraId="2C82DA12"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Properties</w:t>
      </w:r>
    </w:p>
    <w:p w14:paraId="32F49D4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ALDOS,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Alpine Linux, Amazon Linux, Antergos, Arch Linux (Old and Current</w:t>
      </w:r>
    </w:p>
    <w:p w14:paraId="6D41DA1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Logos),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ArcoLinux, Artix Linux, blackPanther OS, BLAG, BunsenLabs, CentOS,</w:t>
      </w:r>
    </w:p>
    <w:p w14:paraId="1257D05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Chakra,</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Chapeau, Chrome OS, Chromium OS, CrunchBang, CRUX, Debian, Deepin,</w:t>
      </w:r>
    </w:p>
    <w:p w14:paraId="4DE141F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DesaOS,Devuan,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Dragora, elementary OS, EuroLinux, Evolve OS, Sulin, Exherbo,</w:t>
      </w:r>
    </w:p>
    <w:p w14:paraId="55ABC9A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Fedora,</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Frugalware, Fuduntu, Funtoo, Fux, Gentoo, gNewSense, Guix System,</w:t>
      </w:r>
    </w:p>
    <w:p w14:paraId="3A64560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Hyperbola</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GNU/Linux-libre, januslinux, Jiyuu Linux, Kali Linux, KaOS, KDE neon,</w:t>
      </w:r>
    </w:p>
    <w:p w14:paraId="3645FBA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Kogaion,</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Korora, LinuxDeepin, Linux Mint, LMDE, Logos, Mageia,</w:t>
      </w:r>
    </w:p>
    <w:p w14:paraId="35D401B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Mandriva/Mandrake,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Manjaro, Mer, Netrunner, NixOS, OBRevenge, openSUSE, OS</w:t>
      </w:r>
    </w:p>
    <w:p w14:paraId="2152D7B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Elbrus,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Oracle Linux, Parabola GNU/Linux-libre, Pardus, Parrot Security,</w:t>
      </w:r>
    </w:p>
    <w:p w14:paraId="0229981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PCLinuxOS,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PeppermintOS, Proxmox VE, PureOS, Qubes OS, Raspbian, Red Hat</w:t>
      </w:r>
    </w:p>
    <w:p w14:paraId="10BB73D5"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Enterprise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Linux, ROSA, Sabayon, SailfishOS, Scientific Linux, Siduction,</w:t>
      </w:r>
    </w:p>
    <w:p w14:paraId="025779F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Slackware,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Solus, Source Mage GNU/Linux, SparkyLinux, SteamOS, SUSE Linux</w:t>
      </w:r>
    </w:p>
    <w:p w14:paraId="70EDC89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 xml:space="preserve">    Enterprise,</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SwagArch, TinyCore, Trisquel, Ubuntu, Viperr, Void and Zorin OS and</w:t>
      </w:r>
    </w:p>
    <w:p w14:paraId="6D3487D1"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    EndeavourOS</w:t>
      </w:r>
    </w:p>
    <w:p w14:paraId="134B5AB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内置的操作系统</w:t>
      </w:r>
      <w:r w:rsidRPr="00024145">
        <w:rPr>
          <w:rFonts w:ascii="Times New Roman" w:eastAsia="Times New Roman" w:hAnsi="Times New Roman" w:cs="Times New Roman"/>
          <w:sz w:val="24"/>
          <w:szCs w:val="24"/>
          <w:lang w:bidi="bo-CN"/>
        </w:rPr>
        <w:t xml:space="preserve"> logo </w:t>
      </w:r>
      <w:r w:rsidRPr="00024145">
        <w:rPr>
          <w:rFonts w:ascii="宋体" w:eastAsia="宋体" w:hAnsi="宋体" w:cs="宋体" w:hint="eastAsia"/>
          <w:sz w:val="24"/>
          <w:szCs w:val="24"/>
          <w:lang w:bidi="bo-CN"/>
        </w:rPr>
        <w:t>有</w:t>
      </w:r>
      <w:r w:rsidRPr="00024145">
        <w:rPr>
          <w:rFonts w:ascii="Times New Roman" w:eastAsia="Times New Roman" w:hAnsi="Times New Roman" w:cs="Times New Roman"/>
          <w:sz w:val="24"/>
          <w:szCs w:val="24"/>
          <w:lang w:bidi="bo-CN"/>
        </w:rPr>
        <w:t>:</w:t>
      </w:r>
    </w:p>
    <w:p w14:paraId="4CE490D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7796AC2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Dragonfly/Free/Open/Net BSD, Haiku, Mac OS X, Windows</w:t>
      </w:r>
    </w:p>
    <w:p w14:paraId="6A5738A5"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sl</w:t>
      </w:r>
    </w:p>
    <w:p w14:paraId="2F25021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某编程牛人也经常犯把</w:t>
      </w:r>
      <w:r w:rsidRPr="00024145">
        <w:rPr>
          <w:rFonts w:ascii="Times New Roman" w:eastAsia="Times New Roman" w:hAnsi="Times New Roman" w:cs="Times New Roman"/>
          <w:sz w:val="24"/>
          <w:szCs w:val="24"/>
          <w:lang w:bidi="bo-CN"/>
        </w:rPr>
        <w:t xml:space="preserve"> ls </w:t>
      </w:r>
      <w:r w:rsidRPr="00024145">
        <w:rPr>
          <w:rFonts w:ascii="宋体" w:eastAsia="宋体" w:hAnsi="宋体" w:cs="宋体" w:hint="eastAsia"/>
          <w:sz w:val="24"/>
          <w:szCs w:val="24"/>
          <w:lang w:bidi="bo-CN"/>
        </w:rPr>
        <w:t>敲成</w:t>
      </w:r>
      <w:r w:rsidRPr="00024145">
        <w:rPr>
          <w:rFonts w:ascii="Times New Roman" w:eastAsia="Times New Roman" w:hAnsi="Times New Roman" w:cs="Times New Roman"/>
          <w:sz w:val="24"/>
          <w:szCs w:val="24"/>
          <w:lang w:bidi="bo-CN"/>
        </w:rPr>
        <w:t xml:space="preserve"> sl </w:t>
      </w:r>
      <w:r w:rsidRPr="00024145">
        <w:rPr>
          <w:rFonts w:ascii="宋体" w:eastAsia="宋体" w:hAnsi="宋体" w:cs="宋体" w:hint="eastAsia"/>
          <w:sz w:val="24"/>
          <w:szCs w:val="24"/>
          <w:lang w:bidi="bo-CN"/>
        </w:rPr>
        <w:t>的错误，所以他自己编了一个程序娱乐一下，这个程序的作用很简单，就是当你输入</w:t>
      </w:r>
      <w:r w:rsidRPr="00024145">
        <w:rPr>
          <w:rFonts w:ascii="Times New Roman" w:eastAsia="Times New Roman" w:hAnsi="Times New Roman" w:cs="Times New Roman"/>
          <w:sz w:val="24"/>
          <w:szCs w:val="24"/>
          <w:lang w:bidi="bo-CN"/>
        </w:rPr>
        <w:t xml:space="preserve"> sl </w:t>
      </w:r>
      <w:r w:rsidRPr="00024145">
        <w:rPr>
          <w:rFonts w:ascii="宋体" w:eastAsia="宋体" w:hAnsi="宋体" w:cs="宋体" w:hint="eastAsia"/>
          <w:sz w:val="24"/>
          <w:szCs w:val="24"/>
          <w:lang w:bidi="bo-CN"/>
        </w:rPr>
        <w:t>的时候终端会出现一个火车呼啸而过～</w:t>
      </w:r>
      <w:r w:rsidRPr="00024145">
        <w:rPr>
          <w:rFonts w:ascii="宋体" w:eastAsia="宋体" w:hAnsi="宋体" w:cs="宋体"/>
          <w:sz w:val="24"/>
          <w:szCs w:val="24"/>
          <w:lang w:bidi="bo-CN"/>
        </w:rPr>
        <w:t>～</w:t>
      </w:r>
    </w:p>
    <w:p w14:paraId="39CEC2CA"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C13985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sl</w:t>
      </w:r>
    </w:p>
    <w:p w14:paraId="26C772E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lastRenderedPageBreak/>
        <w:t>sl</w:t>
      </w:r>
    </w:p>
    <w:p w14:paraId="4C90F8F0" w14:textId="2EE1362F"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98AA649" wp14:editId="31EB6728">
            <wp:extent cx="6645910" cy="2775585"/>
            <wp:effectExtent l="0" t="0" r="2540" b="5715"/>
            <wp:docPr id="6" name="Picture 6" descr="https://image.3001.net/images/20200421/1587429262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age.3001.net/images/20200421/15874292623441.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645910" cy="2775585"/>
                    </a:xfrm>
                    <a:prstGeom prst="rect">
                      <a:avLst/>
                    </a:prstGeom>
                    <a:noFill/>
                    <a:ln>
                      <a:noFill/>
                    </a:ln>
                  </pic:spPr>
                </pic:pic>
              </a:graphicData>
            </a:graphic>
          </wp:inline>
        </w:drawing>
      </w:r>
    </w:p>
    <w:p w14:paraId="70AAFF47"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Times New Roman" w:eastAsia="Times New Roman" w:hAnsi="Times New Roman" w:cs="Times New Roman"/>
          <w:b/>
          <w:bCs/>
          <w:sz w:val="36"/>
          <w:szCs w:val="36"/>
          <w:lang w:bidi="bo-CN"/>
        </w:rPr>
        <w:t>toilet</w:t>
      </w:r>
    </w:p>
    <w:p w14:paraId="6B103CC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toilet </w:t>
      </w:r>
      <w:r w:rsidRPr="00024145">
        <w:rPr>
          <w:rFonts w:ascii="宋体" w:eastAsia="宋体" w:hAnsi="宋体" w:cs="宋体" w:hint="eastAsia"/>
          <w:sz w:val="24"/>
          <w:szCs w:val="24"/>
          <w:lang w:bidi="bo-CN"/>
        </w:rPr>
        <w:t>能用字母拼写出更大字母的工具，具体拼出什么字由命令后面的参数决定，不仅如此，它还能打印出各种风格的效果，比如彩色，金属光泽等</w:t>
      </w:r>
      <w:r w:rsidRPr="00024145">
        <w:rPr>
          <w:rFonts w:ascii="宋体" w:eastAsia="宋体" w:hAnsi="宋体" w:cs="宋体"/>
          <w:sz w:val="24"/>
          <w:szCs w:val="24"/>
          <w:lang w:bidi="bo-CN"/>
        </w:rPr>
        <w:t>。</w:t>
      </w:r>
    </w:p>
    <w:p w14:paraId="68F987F8"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47E22CE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pkg </w:t>
      </w:r>
      <w:r w:rsidRPr="00024145">
        <w:rPr>
          <w:rFonts w:ascii="Courier New" w:eastAsia="Times New Roman" w:hAnsi="Courier New" w:cs="Courier New"/>
          <w:color w:val="FFD700"/>
          <w:sz w:val="27"/>
          <w:szCs w:val="27"/>
          <w:lang w:bidi="bo-CN"/>
        </w:rPr>
        <w:t>install</w:t>
      </w:r>
      <w:r w:rsidRPr="00024145">
        <w:rPr>
          <w:rFonts w:ascii="Courier New" w:eastAsia="Times New Roman" w:hAnsi="Courier New" w:cs="Courier New"/>
          <w:color w:val="F8F8F2"/>
          <w:sz w:val="27"/>
          <w:szCs w:val="27"/>
          <w:lang w:bidi="bo-CN"/>
        </w:rPr>
        <w:t xml:space="preserve"> toilet</w:t>
      </w:r>
    </w:p>
    <w:p w14:paraId="4AE184C4"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toilet -f </w:t>
      </w:r>
      <w:r w:rsidRPr="00024145">
        <w:rPr>
          <w:rFonts w:ascii="微软雅黑" w:eastAsia="微软雅黑" w:hAnsi="微软雅黑" w:cs="微软雅黑" w:hint="eastAsia"/>
          <w:color w:val="F8F8F2"/>
          <w:sz w:val="27"/>
          <w:szCs w:val="27"/>
          <w:lang w:bidi="bo-CN"/>
        </w:rPr>
        <w:t>字体</w:t>
      </w:r>
      <w:r w:rsidRPr="00024145">
        <w:rPr>
          <w:rFonts w:ascii="Courier New" w:eastAsia="Times New Roman" w:hAnsi="Courier New" w:cs="Courier New"/>
          <w:color w:val="F8F8F2"/>
          <w:sz w:val="27"/>
          <w:szCs w:val="27"/>
          <w:lang w:bidi="bo-CN"/>
        </w:rPr>
        <w:t xml:space="preserve"> -F </w:t>
      </w:r>
      <w:r w:rsidRPr="00024145">
        <w:rPr>
          <w:rFonts w:ascii="微软雅黑" w:eastAsia="微软雅黑" w:hAnsi="微软雅黑" w:cs="微软雅黑" w:hint="eastAsia"/>
          <w:color w:val="F8F8F2"/>
          <w:sz w:val="27"/>
          <w:szCs w:val="27"/>
          <w:lang w:bidi="bo-CN"/>
        </w:rPr>
        <w:t>颜色参数</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w:t>
      </w:r>
      <w:r w:rsidRPr="00024145">
        <w:rPr>
          <w:rFonts w:ascii="微软雅黑" w:eastAsia="微软雅黑" w:hAnsi="微软雅黑" w:cs="微软雅黑" w:hint="eastAsia"/>
          <w:color w:val="ABE338"/>
          <w:sz w:val="27"/>
          <w:szCs w:val="27"/>
          <w:lang w:bidi="bo-CN"/>
        </w:rPr>
        <w:t>文本信息</w:t>
      </w:r>
      <w:r w:rsidRPr="00024145">
        <w:rPr>
          <w:rFonts w:ascii="Courier New" w:eastAsia="Times New Roman" w:hAnsi="Courier New" w:cs="Courier New"/>
          <w:color w:val="ABE338"/>
          <w:sz w:val="27"/>
          <w:szCs w:val="27"/>
          <w:lang w:bidi="bo-CN"/>
        </w:rPr>
        <w:t>'</w:t>
      </w:r>
    </w:p>
    <w:p w14:paraId="48AF2DCB"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内置如下字体</w:t>
      </w:r>
      <w:r w:rsidRPr="00024145">
        <w:rPr>
          <w:rFonts w:ascii="Times New Roman" w:eastAsia="Times New Roman" w:hAnsi="Times New Roman" w:cs="Times New Roman"/>
          <w:sz w:val="24"/>
          <w:szCs w:val="24"/>
          <w:lang w:bidi="bo-CN"/>
        </w:rPr>
        <w:t>:</w:t>
      </w:r>
    </w:p>
    <w:p w14:paraId="037C8F61"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5C952C6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FFD700"/>
          <w:sz w:val="27"/>
          <w:szCs w:val="27"/>
          <w:lang w:bidi="bo-CN"/>
        </w:rPr>
        <w:t>ls</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$PREFIX</w:t>
      </w:r>
      <w:r w:rsidRPr="00024145">
        <w:rPr>
          <w:rFonts w:ascii="Courier New" w:eastAsia="Times New Roman" w:hAnsi="Courier New" w:cs="Courier New"/>
          <w:color w:val="F8F8F2"/>
          <w:sz w:val="27"/>
          <w:szCs w:val="27"/>
          <w:lang w:bidi="bo-CN"/>
        </w:rPr>
        <w:t>/share/figlet</w:t>
      </w:r>
    </w:p>
    <w:p w14:paraId="61D5D6D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639FEB5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ascii12.tlf     bigmono12.tlf  emboss2.tlf  mono9.tlf      smblock.tlf    wideterm.tlf</w:t>
      </w:r>
    </w:p>
    <w:p w14:paraId="0915594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ascii9.tlf      bigmono9.tlf   future.tlf   pagga.tlf      smbraille.tlf</w:t>
      </w:r>
    </w:p>
    <w:p w14:paraId="130DDFDE"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bigascii12.tlf  circle.tlf     letter.tlf   smascii12.tlf  smmono12.tlf</w:t>
      </w:r>
    </w:p>
    <w:p w14:paraId="1652058B"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bigascii9.tlf   emboss.tlf     mono12.tlf   smascii9.tlf   smmono9.tlf</w:t>
      </w:r>
    </w:p>
    <w:p w14:paraId="63AB5A5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内置如下颜色效果</w:t>
      </w:r>
      <w:r w:rsidRPr="00024145">
        <w:rPr>
          <w:rFonts w:ascii="Times New Roman" w:eastAsia="Times New Roman" w:hAnsi="Times New Roman" w:cs="Times New Roman"/>
          <w:sz w:val="24"/>
          <w:szCs w:val="24"/>
          <w:lang w:bidi="bo-CN"/>
        </w:rPr>
        <w:t>:</w:t>
      </w:r>
    </w:p>
    <w:p w14:paraId="3FB4D7CD"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7C7AF6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 toilet --filter list</w:t>
      </w:r>
    </w:p>
    <w:p w14:paraId="62A1241D"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p>
    <w:p w14:paraId="5AF345A0"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F8F8F2"/>
          <w:sz w:val="27"/>
          <w:szCs w:val="27"/>
          <w:lang w:bidi="bo-CN"/>
        </w:rPr>
        <w:t>Available filters:</w:t>
      </w:r>
    </w:p>
    <w:p w14:paraId="41C2E3D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"crop"</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crop unused blanks</w:t>
      </w:r>
    </w:p>
    <w:p w14:paraId="6CAB8B57"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"gay"</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add a rainbow colour effect</w:t>
      </w:r>
    </w:p>
    <w:p w14:paraId="0C0D797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"metal"</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add a metallic colour effect</w:t>
      </w:r>
    </w:p>
    <w:p w14:paraId="7BF8F988"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lastRenderedPageBreak/>
        <w:t>"flip"</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flip horizontally</w:t>
      </w:r>
    </w:p>
    <w:p w14:paraId="1989BE8F"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"flop"</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flip vertically</w:t>
      </w:r>
    </w:p>
    <w:p w14:paraId="54603A02"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"180"</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rotate 180 degrees</w:t>
      </w:r>
    </w:p>
    <w:p w14:paraId="0A9E323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"left"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rotate 90 degrees counterclockwise</w:t>
      </w:r>
    </w:p>
    <w:p w14:paraId="71F88F56"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F8F8F2"/>
          <w:sz w:val="27"/>
          <w:szCs w:val="27"/>
          <w:lang w:bidi="bo-CN"/>
        </w:rPr>
      </w:pPr>
      <w:r w:rsidRPr="00024145">
        <w:rPr>
          <w:rFonts w:ascii="Courier New" w:eastAsia="Times New Roman" w:hAnsi="Courier New" w:cs="Courier New"/>
          <w:color w:val="ABE338"/>
          <w:sz w:val="27"/>
          <w:szCs w:val="27"/>
          <w:lang w:bidi="bo-CN"/>
        </w:rPr>
        <w:t>"right"</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rotate 90 degrees clockwise</w:t>
      </w:r>
    </w:p>
    <w:p w14:paraId="679FDB03"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ABE338"/>
          <w:sz w:val="27"/>
          <w:szCs w:val="27"/>
          <w:lang w:bidi="bo-CN"/>
        </w:rPr>
        <w:t>"border"</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 xml:space="preserve"> surround text with a border</w:t>
      </w:r>
    </w:p>
    <w:p w14:paraId="7AA1FD3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国光的简单演示</w:t>
      </w:r>
      <w:r w:rsidRPr="00024145">
        <w:rPr>
          <w:rFonts w:ascii="Times New Roman" w:eastAsia="Times New Roman" w:hAnsi="Times New Roman" w:cs="Times New Roman"/>
          <w:sz w:val="24"/>
          <w:szCs w:val="24"/>
          <w:lang w:bidi="bo-CN"/>
        </w:rPr>
        <w:t>:</w:t>
      </w:r>
    </w:p>
    <w:p w14:paraId="337B51B7"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1CFA9859"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F8F8F2"/>
          <w:sz w:val="27"/>
          <w:szCs w:val="27"/>
          <w:lang w:bidi="bo-CN"/>
        </w:rPr>
        <w:t xml:space="preserve">toilet -f mono12 -F gay </w:t>
      </w:r>
      <w:r w:rsidRPr="00024145">
        <w:rPr>
          <w:rFonts w:ascii="Courier New" w:eastAsia="Times New Roman" w:hAnsi="Courier New" w:cs="Courier New"/>
          <w:color w:val="ABE338"/>
          <w:sz w:val="27"/>
          <w:szCs w:val="27"/>
          <w:lang w:bidi="bo-CN"/>
        </w:rPr>
        <w:t>'Bilibili'</w:t>
      </w:r>
    </w:p>
    <w:p w14:paraId="54B35104" w14:textId="628B3F01"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2719F0D7" wp14:editId="0476F46A">
            <wp:extent cx="6645910" cy="1609090"/>
            <wp:effectExtent l="0" t="0" r="2540" b="0"/>
            <wp:docPr id="5" name="Picture 5" descr="https://image.3001.net/images/20200421/15874290774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age.3001.net/images/20200421/1587429077417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1609090"/>
                    </a:xfrm>
                    <a:prstGeom prst="rect">
                      <a:avLst/>
                    </a:prstGeom>
                    <a:noFill/>
                    <a:ln>
                      <a:noFill/>
                    </a:ln>
                  </pic:spPr>
                </pic:pic>
              </a:graphicData>
            </a:graphic>
          </wp:inline>
        </w:drawing>
      </w:r>
    </w:p>
    <w:p w14:paraId="7E37F99D" w14:textId="77777777" w:rsidR="00024145" w:rsidRPr="00024145" w:rsidRDefault="00024145" w:rsidP="00024145">
      <w:pPr>
        <w:widowControl/>
        <w:shd w:val="clear" w:color="auto" w:fill="FFFFFF"/>
        <w:spacing w:before="630" w:after="270" w:line="240" w:lineRule="auto"/>
        <w:ind w:left="-75"/>
        <w:outlineLvl w:val="1"/>
        <w:rPr>
          <w:rFonts w:ascii="Times New Roman" w:eastAsia="Times New Roman" w:hAnsi="Times New Roman" w:cs="Times New Roman"/>
          <w:b/>
          <w:bCs/>
          <w:sz w:val="36"/>
          <w:szCs w:val="36"/>
          <w:lang w:bidi="bo-CN"/>
        </w:rPr>
      </w:pPr>
      <w:r w:rsidRPr="00024145">
        <w:rPr>
          <w:rFonts w:ascii="宋体" w:eastAsia="宋体" w:hAnsi="宋体" w:cs="宋体" w:hint="eastAsia"/>
          <w:b/>
          <w:bCs/>
          <w:sz w:val="36"/>
          <w:szCs w:val="36"/>
          <w:lang w:bidi="bo-CN"/>
        </w:rPr>
        <w:t>终端二维</w:t>
      </w:r>
      <w:r w:rsidRPr="00024145">
        <w:rPr>
          <w:rFonts w:ascii="宋体" w:eastAsia="宋体" w:hAnsi="宋体" w:cs="宋体"/>
          <w:b/>
          <w:bCs/>
          <w:sz w:val="36"/>
          <w:szCs w:val="36"/>
          <w:lang w:bidi="bo-CN"/>
        </w:rPr>
        <w:t>码</w:t>
      </w:r>
    </w:p>
    <w:p w14:paraId="44700335"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t xml:space="preserve">Linux </w:t>
      </w:r>
      <w:r w:rsidRPr="00024145">
        <w:rPr>
          <w:rFonts w:ascii="宋体" w:eastAsia="宋体" w:hAnsi="宋体" w:cs="宋体" w:hint="eastAsia"/>
          <w:sz w:val="24"/>
          <w:szCs w:val="24"/>
          <w:lang w:bidi="bo-CN"/>
        </w:rPr>
        <w:t>命令行下的二维码</w:t>
      </w:r>
      <w:r w:rsidRPr="00024145">
        <w:rPr>
          <w:rFonts w:ascii="Times New Roman" w:eastAsia="Times New Roman" w:hAnsi="Times New Roman" w:cs="Times New Roman"/>
          <w:sz w:val="24"/>
          <w:szCs w:val="24"/>
          <w:lang w:bidi="bo-CN"/>
        </w:rPr>
        <w:t>,</w:t>
      </w:r>
      <w:r w:rsidRPr="00024145">
        <w:rPr>
          <w:rFonts w:ascii="宋体" w:eastAsia="宋体" w:hAnsi="宋体" w:cs="宋体" w:hint="eastAsia"/>
          <w:sz w:val="24"/>
          <w:szCs w:val="24"/>
          <w:lang w:bidi="bo-CN"/>
        </w:rPr>
        <w:t>主要核心是这个网址</w:t>
      </w:r>
      <w:r w:rsidRPr="00024145">
        <w:rPr>
          <w:rFonts w:ascii="Times New Roman" w:eastAsia="Times New Roman" w:hAnsi="Times New Roman" w:cs="Times New Roman"/>
          <w:sz w:val="24"/>
          <w:szCs w:val="24"/>
          <w:lang w:bidi="bo-CN"/>
        </w:rPr>
        <w:t>:</w:t>
      </w:r>
      <w:r w:rsidRPr="00024145">
        <w:rPr>
          <w:rFonts w:eastAsia="Times New Roman" w:cs="Consolas"/>
          <w:color w:val="E96900"/>
          <w:sz w:val="20"/>
          <w:szCs w:val="20"/>
          <w:shd w:val="clear" w:color="auto" w:fill="F8F8F8"/>
          <w:lang w:bidi="bo-CN"/>
        </w:rPr>
        <w:t>http://qrenco.de/</w:t>
      </w:r>
    </w:p>
    <w:p w14:paraId="1837D5CF" w14:textId="77777777" w:rsidR="00024145" w:rsidRPr="00024145" w:rsidRDefault="00024145" w:rsidP="00024145">
      <w:pPr>
        <w:widowControl/>
        <w:shd w:val="clear" w:color="auto" w:fill="FFFFFF"/>
        <w:spacing w:line="0" w:lineRule="auto"/>
        <w:rPr>
          <w:rFonts w:ascii="normal" w:eastAsia="Times New Roman" w:hAnsi="normal" w:cs="Times New Roman"/>
          <w:b/>
          <w:bCs/>
          <w:sz w:val="24"/>
          <w:szCs w:val="24"/>
          <w:lang w:bidi="bo-CN"/>
        </w:rPr>
      </w:pPr>
      <w:r w:rsidRPr="00024145">
        <w:rPr>
          <w:rFonts w:ascii="normal" w:eastAsia="Times New Roman" w:hAnsi="normal" w:cs="Times New Roman"/>
          <w:b/>
          <w:bCs/>
          <w:sz w:val="24"/>
          <w:szCs w:val="24"/>
          <w:lang w:bidi="bo-CN"/>
        </w:rPr>
        <w:t>Bash</w:t>
      </w:r>
    </w:p>
    <w:p w14:paraId="3112199A" w14:textId="77777777" w:rsidR="00024145" w:rsidRPr="00024145" w:rsidRDefault="00024145" w:rsidP="000241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urier New" w:eastAsia="Times New Roman" w:hAnsi="Courier New" w:cs="Courier New"/>
          <w:color w:val="E8EAF6"/>
          <w:sz w:val="25"/>
          <w:szCs w:val="25"/>
          <w:lang w:bidi="bo-CN"/>
        </w:rPr>
      </w:pPr>
      <w:r w:rsidRPr="00024145">
        <w:rPr>
          <w:rFonts w:ascii="Courier New" w:eastAsia="Times New Roman" w:hAnsi="Courier New" w:cs="Courier New"/>
          <w:color w:val="00E0E0"/>
          <w:sz w:val="27"/>
          <w:szCs w:val="27"/>
          <w:lang w:bidi="bo-CN"/>
        </w:rPr>
        <w:t>echo</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ABE338"/>
          <w:sz w:val="27"/>
          <w:szCs w:val="27"/>
          <w:lang w:bidi="bo-CN"/>
        </w:rPr>
        <w:t>"https://www.sqlsec.com"</w:t>
      </w:r>
      <w:r w:rsidRPr="00024145">
        <w:rPr>
          <w:rFonts w:ascii="Courier New" w:eastAsia="Times New Roman" w:hAnsi="Courier New" w:cs="Courier New"/>
          <w:color w:val="F8F8F2"/>
          <w:sz w:val="27"/>
          <w:szCs w:val="27"/>
          <w:lang w:bidi="bo-CN"/>
        </w:rPr>
        <w:t xml:space="preserve"> </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curl -F-</w:t>
      </w:r>
      <w:r w:rsidRPr="00024145">
        <w:rPr>
          <w:rFonts w:ascii="Courier New" w:eastAsia="Times New Roman" w:hAnsi="Courier New" w:cs="Courier New"/>
          <w:color w:val="00E0E0"/>
          <w:sz w:val="27"/>
          <w:szCs w:val="27"/>
          <w:lang w:bidi="bo-CN"/>
        </w:rPr>
        <w:t>=</w:t>
      </w:r>
      <w:r w:rsidRPr="00024145">
        <w:rPr>
          <w:rFonts w:ascii="Courier New" w:eastAsia="Times New Roman" w:hAnsi="Courier New" w:cs="Courier New"/>
          <w:color w:val="F8F8F2"/>
          <w:sz w:val="27"/>
          <w:szCs w:val="27"/>
          <w:lang w:bidi="bo-CN"/>
        </w:rPr>
        <w:t>\</w:t>
      </w:r>
      <w:r w:rsidRPr="00024145">
        <w:rPr>
          <w:rFonts w:ascii="Courier New" w:eastAsia="Times New Roman" w:hAnsi="Courier New" w:cs="Courier New"/>
          <w:color w:val="00E0E0"/>
          <w:sz w:val="27"/>
          <w:szCs w:val="27"/>
          <w:lang w:bidi="bo-CN"/>
        </w:rPr>
        <w:t>&lt;</w:t>
      </w:r>
      <w:r w:rsidRPr="00024145">
        <w:rPr>
          <w:rFonts w:ascii="Courier New" w:eastAsia="Times New Roman" w:hAnsi="Courier New" w:cs="Courier New"/>
          <w:color w:val="F8F8F2"/>
          <w:sz w:val="27"/>
          <w:szCs w:val="27"/>
          <w:lang w:bidi="bo-CN"/>
        </w:rPr>
        <w:t>- qrenco.de</w:t>
      </w:r>
    </w:p>
    <w:p w14:paraId="1E6CF3A7" w14:textId="16B1EFCD"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29391E4F" wp14:editId="521BFC7C">
            <wp:extent cx="5040630" cy="9777730"/>
            <wp:effectExtent l="0" t="0" r="7620" b="0"/>
            <wp:docPr id="4" name="Picture 4" descr="https://image.3001.net/images/20200420/15873974595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age.3001.net/images/20200420/1587397459536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630" cy="9777730"/>
                    </a:xfrm>
                    <a:prstGeom prst="rect">
                      <a:avLst/>
                    </a:prstGeom>
                    <a:noFill/>
                    <a:ln>
                      <a:noFill/>
                    </a:ln>
                  </pic:spPr>
                </pic:pic>
              </a:graphicData>
            </a:graphic>
          </wp:inline>
        </w:drawing>
      </w:r>
    </w:p>
    <w:p w14:paraId="54CC04D0" w14:textId="77777777" w:rsidR="00024145" w:rsidRPr="00024145" w:rsidRDefault="00024145" w:rsidP="00024145">
      <w:pPr>
        <w:widowControl/>
        <w:shd w:val="clear" w:color="auto" w:fill="FFFFFF"/>
        <w:spacing w:line="240" w:lineRule="auto"/>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lastRenderedPageBreak/>
        <w:t>如果你不嫌无聊的话还可以扫描这个二维码，然后就又打开我的这篇文章了</w:t>
      </w:r>
      <w:r w:rsidRPr="00024145">
        <w:rPr>
          <w:rFonts w:ascii="宋体" w:eastAsia="宋体" w:hAnsi="宋体" w:cs="宋体"/>
          <w:sz w:val="24"/>
          <w:szCs w:val="24"/>
          <w:lang w:bidi="bo-CN"/>
        </w:rPr>
        <w:t>。</w:t>
      </w:r>
    </w:p>
    <w:p w14:paraId="31E193C7" w14:textId="77777777" w:rsidR="00024145" w:rsidRPr="00024145" w:rsidRDefault="00024145" w:rsidP="00024145">
      <w:pPr>
        <w:widowControl/>
        <w:shd w:val="clear" w:color="auto" w:fill="FFFFFF"/>
        <w:spacing w:before="720" w:after="330" w:line="240" w:lineRule="auto"/>
        <w:ind w:left="-75"/>
        <w:outlineLvl w:val="0"/>
        <w:rPr>
          <w:rFonts w:ascii="Times New Roman" w:eastAsia="Times New Roman" w:hAnsi="Times New Roman" w:cs="Times New Roman"/>
          <w:b/>
          <w:bCs/>
          <w:kern w:val="36"/>
          <w:sz w:val="48"/>
          <w:szCs w:val="48"/>
          <w:lang w:bidi="bo-CN"/>
        </w:rPr>
      </w:pPr>
      <w:r w:rsidRPr="00024145">
        <w:rPr>
          <w:rFonts w:ascii="宋体" w:eastAsia="宋体" w:hAnsi="宋体" w:cs="宋体" w:hint="eastAsia"/>
          <w:b/>
          <w:bCs/>
          <w:kern w:val="36"/>
          <w:sz w:val="48"/>
          <w:szCs w:val="48"/>
          <w:lang w:bidi="bo-CN"/>
        </w:rPr>
        <w:t>文章总</w:t>
      </w:r>
      <w:r w:rsidRPr="00024145">
        <w:rPr>
          <w:rFonts w:ascii="宋体" w:eastAsia="宋体" w:hAnsi="宋体" w:cs="宋体"/>
          <w:b/>
          <w:bCs/>
          <w:kern w:val="36"/>
          <w:sz w:val="48"/>
          <w:szCs w:val="48"/>
          <w:lang w:bidi="bo-CN"/>
        </w:rPr>
        <w:t>结</w:t>
      </w:r>
    </w:p>
    <w:p w14:paraId="35EF0891"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相对来说</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国外的</w:t>
      </w:r>
      <w:r w:rsidRPr="00024145">
        <w:rPr>
          <w:rFonts w:ascii="Times New Roman" w:eastAsia="Times New Roman" w:hAnsi="Times New Roman" w:cs="Times New Roman"/>
          <w:sz w:val="24"/>
          <w:szCs w:val="24"/>
          <w:lang w:bidi="bo-CN"/>
        </w:rPr>
        <w:t>Termux DIY</w:t>
      </w:r>
      <w:r w:rsidRPr="00024145">
        <w:rPr>
          <w:rFonts w:ascii="宋体" w:eastAsia="宋体" w:hAnsi="宋体" w:cs="宋体" w:hint="eastAsia"/>
          <w:sz w:val="24"/>
          <w:szCs w:val="24"/>
          <w:lang w:bidi="bo-CN"/>
        </w:rPr>
        <w:t>的氛围比国内好很多，</w:t>
      </w:r>
      <w:r w:rsidRPr="00024145">
        <w:rPr>
          <w:rFonts w:ascii="Times New Roman" w:eastAsia="Times New Roman" w:hAnsi="Times New Roman" w:cs="Times New Roman"/>
          <w:sz w:val="24"/>
          <w:szCs w:val="24"/>
          <w:lang w:bidi="bo-CN"/>
        </w:rPr>
        <w:t>Youtube</w:t>
      </w:r>
      <w:r w:rsidRPr="00024145">
        <w:rPr>
          <w:rFonts w:ascii="宋体" w:eastAsia="宋体" w:hAnsi="宋体" w:cs="宋体" w:hint="eastAsia"/>
          <w:sz w:val="24"/>
          <w:szCs w:val="24"/>
          <w:lang w:bidi="bo-CN"/>
        </w:rPr>
        <w:t>上的视频都有很高的播放量。当然国内也有这么一批执着于</w:t>
      </w:r>
      <w:r w:rsidRPr="00024145">
        <w:rPr>
          <w:rFonts w:eastAsia="Times New Roman" w:cs="Consolas"/>
          <w:color w:val="E96900"/>
          <w:sz w:val="20"/>
          <w:szCs w:val="20"/>
          <w:shd w:val="clear" w:color="auto" w:fill="F8F8F8"/>
          <w:lang w:bidi="bo-CN"/>
        </w:rPr>
        <w:t>Termux</w:t>
      </w:r>
      <w:r w:rsidRPr="00024145">
        <w:rPr>
          <w:rFonts w:ascii="宋体" w:eastAsia="宋体" w:hAnsi="宋体" w:cs="宋体" w:hint="eastAsia"/>
          <w:sz w:val="24"/>
          <w:szCs w:val="24"/>
          <w:lang w:bidi="bo-CN"/>
        </w:rPr>
        <w:t>的玩家，当初写完这篇文章的时候，相对来说还比较小众的，写这篇文章只想让更多的人认识到</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Termux</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的生产力，使用</w:t>
      </w:r>
      <w:r w:rsidRPr="00024145">
        <w:rPr>
          <w:rFonts w:ascii="Times New Roman" w:eastAsia="Times New Roman" w:hAnsi="Times New Roman" w:cs="Times New Roman"/>
          <w:sz w:val="24"/>
          <w:szCs w:val="24"/>
          <w:lang w:bidi="bo-CN"/>
        </w:rPr>
        <w:t> </w:t>
      </w:r>
      <w:r w:rsidRPr="00024145">
        <w:rPr>
          <w:rFonts w:eastAsia="Times New Roman" w:cs="Consolas"/>
          <w:color w:val="E96900"/>
          <w:sz w:val="20"/>
          <w:szCs w:val="20"/>
          <w:shd w:val="clear" w:color="auto" w:fill="F8F8F8"/>
          <w:lang w:bidi="bo-CN"/>
        </w:rPr>
        <w:t>Termux</w:t>
      </w:r>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来做一些很</w:t>
      </w:r>
      <w:r w:rsidRPr="00024145">
        <w:rPr>
          <w:rFonts w:ascii="Times New Roman" w:eastAsia="Times New Roman" w:hAnsi="Times New Roman" w:cs="Times New Roman"/>
          <w:sz w:val="24"/>
          <w:szCs w:val="24"/>
          <w:lang w:bidi="bo-CN"/>
        </w:rPr>
        <w:t xml:space="preserve"> cool </w:t>
      </w:r>
      <w:r w:rsidRPr="00024145">
        <w:rPr>
          <w:rFonts w:ascii="宋体" w:eastAsia="宋体" w:hAnsi="宋体" w:cs="宋体" w:hint="eastAsia"/>
          <w:sz w:val="24"/>
          <w:szCs w:val="24"/>
          <w:lang w:bidi="bo-CN"/>
        </w:rPr>
        <w:t>的事情。</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期待有更多</w:t>
      </w:r>
      <w:r w:rsidRPr="00024145">
        <w:rPr>
          <w:rFonts w:eastAsia="Times New Roman" w:cs="Consolas"/>
          <w:color w:val="E96900"/>
          <w:sz w:val="20"/>
          <w:szCs w:val="20"/>
          <w:shd w:val="clear" w:color="auto" w:fill="F8F8F8"/>
          <w:lang w:bidi="bo-CN"/>
        </w:rPr>
        <w:t>Termux</w:t>
      </w:r>
      <w:r w:rsidRPr="00024145">
        <w:rPr>
          <w:rFonts w:ascii="宋体" w:eastAsia="宋体" w:hAnsi="宋体" w:cs="宋体" w:hint="eastAsia"/>
          <w:sz w:val="24"/>
          <w:szCs w:val="24"/>
          <w:lang w:bidi="bo-CN"/>
        </w:rPr>
        <w:t>的优秀文章出现</w:t>
      </w:r>
      <w:r w:rsidRPr="00024145">
        <w:rPr>
          <w:rFonts w:ascii="Times New Roman" w:eastAsia="Times New Roman" w:hAnsi="Times New Roman" w:cs="Times New Roman"/>
          <w:sz w:val="24"/>
          <w:szCs w:val="24"/>
          <w:lang w:bidi="bo-CN"/>
        </w:rPr>
        <w:t>~</w:t>
      </w:r>
    </w:p>
    <w:p w14:paraId="2E288342"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另外如果你喜欢这篇文章的话</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不防点一下网站最下方不起眼的广告表示支持！</w:t>
      </w:r>
      <w:r w:rsidRPr="00024145">
        <w:rPr>
          <w:rFonts w:ascii="Times New Roman" w:eastAsia="Times New Roman" w:hAnsi="Times New Roman" w:cs="Times New Roman"/>
          <w:sz w:val="24"/>
          <w:szCs w:val="24"/>
          <w:lang w:bidi="bo-CN"/>
        </w:rPr>
        <w:t>Thanks♪(</w:t>
      </w:r>
      <w:r w:rsidRPr="00024145">
        <w:rPr>
          <w:rFonts w:ascii="微软雅黑" w:eastAsia="微软雅黑" w:hAnsi="微软雅黑" w:cs="微软雅黑" w:hint="eastAsia"/>
          <w:sz w:val="24"/>
          <w:szCs w:val="24"/>
          <w:lang w:bidi="bo-CN"/>
        </w:rPr>
        <w:t>･</w:t>
      </w:r>
      <w:r w:rsidRPr="00024145">
        <w:rPr>
          <w:rFonts w:ascii="Times New Roman" w:eastAsia="Times New Roman" w:hAnsi="Times New Roman" w:cs="Times New Roman"/>
          <w:sz w:val="24"/>
          <w:szCs w:val="24"/>
          <w:lang w:bidi="bo-CN"/>
        </w:rPr>
        <w:t>ω</w:t>
      </w:r>
      <w:r w:rsidRPr="00024145">
        <w:rPr>
          <w:rFonts w:ascii="微软雅黑" w:eastAsia="微软雅黑" w:hAnsi="微软雅黑" w:cs="微软雅黑" w:hint="eastAsia"/>
          <w:sz w:val="24"/>
          <w:szCs w:val="24"/>
          <w:lang w:bidi="bo-CN"/>
        </w:rPr>
        <w:t>･</w:t>
      </w:r>
      <w:r w:rsidRPr="00024145">
        <w:rPr>
          <w:rFonts w:ascii="Times New Roman" w:eastAsia="Times New Roman" w:hAnsi="Times New Roman" w:cs="Times New Roman"/>
          <w:sz w:val="24"/>
          <w:szCs w:val="24"/>
          <w:lang w:bidi="bo-CN"/>
        </w:rPr>
        <w:t>)</w:t>
      </w:r>
      <w:r w:rsidRPr="00024145">
        <w:rPr>
          <w:rFonts w:ascii="微软雅黑" w:eastAsia="微软雅黑" w:hAnsi="微软雅黑" w:cs="微软雅黑"/>
          <w:sz w:val="24"/>
          <w:szCs w:val="24"/>
          <w:lang w:bidi="bo-CN"/>
        </w:rPr>
        <w:t>ﾉ</w:t>
      </w:r>
    </w:p>
    <w:p w14:paraId="634059FC"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发现一个尴尬的问题，看我这篇文章大人大多数是极客玩家，你们的浏览器自带去广告插件，尽管我的文章中的广告位置已经很不起眼了，但是你们可能连点的机会都没有</w:t>
      </w:r>
      <w:r w:rsidRPr="00024145">
        <w:rPr>
          <w:rFonts w:ascii="Times New Roman" w:eastAsia="Times New Roman" w:hAnsi="Times New Roman" w:cs="Times New Roman"/>
          <w:sz w:val="24"/>
          <w:szCs w:val="24"/>
          <w:lang w:bidi="bo-CN"/>
        </w:rPr>
        <w:t>…</w:t>
      </w:r>
    </w:p>
    <w:p w14:paraId="36C8FEA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博客我也写了快</w:t>
      </w:r>
      <w:r w:rsidRPr="00024145">
        <w:rPr>
          <w:rFonts w:ascii="Times New Roman" w:eastAsia="Times New Roman" w:hAnsi="Times New Roman" w:cs="Times New Roman"/>
          <w:sz w:val="24"/>
          <w:szCs w:val="24"/>
          <w:lang w:bidi="bo-CN"/>
        </w:rPr>
        <w:t xml:space="preserve"> 4 </w:t>
      </w:r>
      <w:r w:rsidRPr="00024145">
        <w:rPr>
          <w:rFonts w:ascii="宋体" w:eastAsia="宋体" w:hAnsi="宋体" w:cs="宋体" w:hint="eastAsia"/>
          <w:sz w:val="24"/>
          <w:szCs w:val="24"/>
          <w:lang w:bidi="bo-CN"/>
        </w:rPr>
        <w:t>年了，文章广告到现在的收益只有</w:t>
      </w:r>
      <w:r w:rsidRPr="00024145">
        <w:rPr>
          <w:rFonts w:ascii="Times New Roman" w:eastAsia="Times New Roman" w:hAnsi="Times New Roman" w:cs="Times New Roman"/>
          <w:sz w:val="24"/>
          <w:szCs w:val="24"/>
          <w:lang w:bidi="bo-CN"/>
        </w:rPr>
        <w:t xml:space="preserve"> 8 </w:t>
      </w:r>
      <w:r w:rsidRPr="00024145">
        <w:rPr>
          <w:rFonts w:ascii="宋体" w:eastAsia="宋体" w:hAnsi="宋体" w:cs="宋体" w:hint="eastAsia"/>
          <w:sz w:val="24"/>
          <w:szCs w:val="24"/>
          <w:lang w:bidi="bo-CN"/>
        </w:rPr>
        <w:t>美元，有图有真相</w:t>
      </w:r>
      <w:r w:rsidRPr="00024145">
        <w:rPr>
          <w:rFonts w:ascii="Times New Roman" w:eastAsia="Times New Roman" w:hAnsi="Times New Roman" w:cs="Times New Roman"/>
          <w:sz w:val="24"/>
          <w:szCs w:val="24"/>
          <w:lang w:bidi="bo-CN"/>
        </w:rPr>
        <w:t>:</w:t>
      </w:r>
    </w:p>
    <w:p w14:paraId="57DEFC6D" w14:textId="362299D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0F4C841C" wp14:editId="5501839A">
            <wp:extent cx="6645910" cy="2851150"/>
            <wp:effectExtent l="0" t="0" r="2540" b="6350"/>
            <wp:docPr id="3" name="Picture 3" descr="https://image.3001.net/images/20200421/15874495233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age.3001.net/images/20200421/1587449523371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645910" cy="2851150"/>
                    </a:xfrm>
                    <a:prstGeom prst="rect">
                      <a:avLst/>
                    </a:prstGeom>
                    <a:noFill/>
                    <a:ln>
                      <a:noFill/>
                    </a:ln>
                  </pic:spPr>
                </pic:pic>
              </a:graphicData>
            </a:graphic>
          </wp:inline>
        </w:drawing>
      </w:r>
    </w:p>
    <w:p w14:paraId="2086C9AD"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本文可能实际上也没有啥技术含量，但是写起来还是比较浪费时间的，在这个喧嚣浮躁的时代，个人博客越来越没有人看了，写博客感觉一直是用爱发电的状态。如果你恰巧财力雄厚，感觉本文对你有所帮助的话，可以考虑打赏一下本文，用以维持高昂的服务器运营费用（域名费用、服务器费用、</w:t>
      </w:r>
      <w:r w:rsidRPr="00024145">
        <w:rPr>
          <w:rFonts w:ascii="Times New Roman" w:eastAsia="Times New Roman" w:hAnsi="Times New Roman" w:cs="Times New Roman"/>
          <w:sz w:val="24"/>
          <w:szCs w:val="24"/>
          <w:lang w:bidi="bo-CN"/>
        </w:rPr>
        <w:t>CDN</w:t>
      </w:r>
      <w:r w:rsidRPr="00024145">
        <w:rPr>
          <w:rFonts w:ascii="宋体" w:eastAsia="宋体" w:hAnsi="宋体" w:cs="宋体" w:hint="eastAsia"/>
          <w:sz w:val="24"/>
          <w:szCs w:val="24"/>
          <w:lang w:bidi="bo-CN"/>
        </w:rPr>
        <w:t>费用等），对博客用</w:t>
      </w:r>
      <w:r w:rsidRPr="00024145">
        <w:rPr>
          <w:rFonts w:ascii="Times New Roman" w:eastAsia="Times New Roman" w:hAnsi="Times New Roman" w:cs="Times New Roman"/>
          <w:sz w:val="24"/>
          <w:szCs w:val="24"/>
          <w:lang w:bidi="bo-CN"/>
        </w:rPr>
        <w:t>CDN</w:t>
      </w:r>
      <w:r w:rsidRPr="00024145">
        <w:rPr>
          <w:rFonts w:ascii="宋体" w:eastAsia="宋体" w:hAnsi="宋体" w:cs="宋体" w:hint="eastAsia"/>
          <w:sz w:val="24"/>
          <w:szCs w:val="24"/>
          <w:lang w:bidi="bo-CN"/>
        </w:rPr>
        <w:t>了，否则访客不会有这么快速友好的体验</w:t>
      </w:r>
      <w:r w:rsidRPr="00024145">
        <w:rPr>
          <w:rFonts w:ascii="宋体" w:eastAsia="宋体" w:hAnsi="宋体" w:cs="宋体"/>
          <w:sz w:val="24"/>
          <w:szCs w:val="24"/>
          <w:lang w:bidi="bo-CN"/>
        </w:rPr>
        <w:t>。</w:t>
      </w:r>
    </w:p>
    <w:p w14:paraId="6DF3B0C9" w14:textId="6A853C1C"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lastRenderedPageBreak/>
        <w:drawing>
          <wp:inline distT="0" distB="0" distL="0" distR="0" wp14:anchorId="0574DD9F" wp14:editId="40D29AB0">
            <wp:extent cx="2857500" cy="2857500"/>
            <wp:effectExtent l="0" t="0" r="0" b="0"/>
            <wp:docPr id="2" name="Picture 2" descr="微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微信"/>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8D1FF0A"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微</w:t>
      </w:r>
      <w:r w:rsidRPr="00024145">
        <w:rPr>
          <w:rFonts w:ascii="宋体" w:eastAsia="宋体" w:hAnsi="宋体" w:cs="宋体"/>
          <w:b/>
          <w:bCs/>
          <w:color w:val="525F7F"/>
          <w:sz w:val="24"/>
          <w:szCs w:val="24"/>
          <w:lang w:bidi="bo-CN"/>
        </w:rPr>
        <w:t>信</w:t>
      </w:r>
    </w:p>
    <w:p w14:paraId="6B31EB63" w14:textId="5D7AB4D4"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Times New Roman" w:eastAsia="Times New Roman" w:hAnsi="Times New Roman" w:cs="Times New Roman"/>
          <w:noProof/>
          <w:sz w:val="24"/>
          <w:szCs w:val="24"/>
          <w:lang w:bidi="bo-CN"/>
        </w:rPr>
        <w:drawing>
          <wp:inline distT="0" distB="0" distL="0" distR="0" wp14:anchorId="6F66E01F" wp14:editId="0B29CBC3">
            <wp:extent cx="2857500" cy="2857500"/>
            <wp:effectExtent l="0" t="0" r="0" b="0"/>
            <wp:docPr id="1" name="Picture 1" descr="支付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支付宝"/>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5201D1D"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r w:rsidRPr="00024145">
        <w:rPr>
          <w:rFonts w:ascii="宋体" w:eastAsia="宋体" w:hAnsi="宋体" w:cs="宋体" w:hint="eastAsia"/>
          <w:b/>
          <w:bCs/>
          <w:color w:val="525F7F"/>
          <w:sz w:val="24"/>
          <w:szCs w:val="24"/>
          <w:lang w:bidi="bo-CN"/>
        </w:rPr>
        <w:t>支付</w:t>
      </w:r>
      <w:r w:rsidRPr="00024145">
        <w:rPr>
          <w:rFonts w:ascii="宋体" w:eastAsia="宋体" w:hAnsi="宋体" w:cs="宋体"/>
          <w:b/>
          <w:bCs/>
          <w:color w:val="525F7F"/>
          <w:sz w:val="24"/>
          <w:szCs w:val="24"/>
          <w:lang w:bidi="bo-CN"/>
        </w:rPr>
        <w:t>宝</w:t>
      </w:r>
    </w:p>
    <w:p w14:paraId="6C09CDF4" w14:textId="77777777" w:rsidR="00024145" w:rsidRPr="00024145" w:rsidRDefault="00024145" w:rsidP="00024145">
      <w:pPr>
        <w:widowControl/>
        <w:shd w:val="clear" w:color="auto" w:fill="FFFFFF"/>
        <w:spacing w:before="30" w:after="150" w:line="240" w:lineRule="auto"/>
        <w:ind w:left="30" w:right="30"/>
        <w:rPr>
          <w:rFonts w:ascii="Times New Roman" w:eastAsia="Times New Roman" w:hAnsi="Times New Roman" w:cs="Times New Roman"/>
          <w:sz w:val="24"/>
          <w:szCs w:val="24"/>
          <w:lang w:bidi="bo-CN"/>
        </w:rPr>
      </w:pPr>
      <w:r w:rsidRPr="00024145">
        <w:rPr>
          <w:rFonts w:ascii="宋体" w:eastAsia="宋体" w:hAnsi="宋体" w:cs="宋体" w:hint="eastAsia"/>
          <w:sz w:val="24"/>
          <w:szCs w:val="24"/>
          <w:lang w:bidi="bo-CN"/>
        </w:rPr>
        <w:t>没想到文章加入打赏列表没几天</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就有热心网友打赏了</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于是国光我用</w:t>
      </w:r>
      <w:r w:rsidRPr="00024145">
        <w:rPr>
          <w:rFonts w:ascii="Times New Roman" w:eastAsia="Times New Roman" w:hAnsi="Times New Roman" w:cs="Times New Roman"/>
          <w:sz w:val="24"/>
          <w:szCs w:val="24"/>
          <w:lang w:bidi="bo-CN"/>
        </w:rPr>
        <w:t xml:space="preserve"> Bootstrap </w:t>
      </w:r>
      <w:r w:rsidRPr="00024145">
        <w:rPr>
          <w:rFonts w:ascii="宋体" w:eastAsia="宋体" w:hAnsi="宋体" w:cs="宋体" w:hint="eastAsia"/>
          <w:sz w:val="24"/>
          <w:szCs w:val="24"/>
          <w:lang w:bidi="bo-CN"/>
        </w:rPr>
        <w:t>重写了一个页面</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用以感谢</w:t>
      </w:r>
      <w:r w:rsidRPr="00024145">
        <w:rPr>
          <w:rFonts w:ascii="Times New Roman" w:eastAsia="Times New Roman" w:hAnsi="Times New Roman" w:cs="Times New Roman"/>
          <w:sz w:val="24"/>
          <w:szCs w:val="24"/>
          <w:lang w:bidi="bo-CN"/>
        </w:rPr>
        <w:t xml:space="preserve"> </w:t>
      </w:r>
      <w:r w:rsidRPr="00024145">
        <w:rPr>
          <w:rFonts w:ascii="宋体" w:eastAsia="宋体" w:hAnsi="宋体" w:cs="宋体" w:hint="eastAsia"/>
          <w:sz w:val="24"/>
          <w:szCs w:val="24"/>
          <w:lang w:bidi="bo-CN"/>
        </w:rPr>
        <w:t>支持我的朋友，详情请看</w:t>
      </w:r>
      <w:r w:rsidRPr="00024145">
        <w:rPr>
          <w:rFonts w:ascii="Times New Roman" w:eastAsia="Times New Roman" w:hAnsi="Times New Roman" w:cs="Times New Roman"/>
          <w:sz w:val="24"/>
          <w:szCs w:val="24"/>
          <w:lang w:bidi="bo-CN"/>
        </w:rPr>
        <w:t> </w:t>
      </w:r>
      <w:hyperlink r:id="rId203" w:tgtFrame="_blank" w:history="1">
        <w:r w:rsidRPr="00024145">
          <w:rPr>
            <w:rFonts w:ascii="宋体" w:eastAsia="宋体" w:hAnsi="宋体" w:cs="宋体" w:hint="eastAsia"/>
            <w:color w:val="66A6FF"/>
            <w:sz w:val="24"/>
            <w:szCs w:val="24"/>
            <w:u w:val="single"/>
            <w:lang w:bidi="bo-CN"/>
          </w:rPr>
          <w:t>打赏列表</w:t>
        </w:r>
        <w:r w:rsidRPr="00024145">
          <w:rPr>
            <w:rFonts w:ascii="Times New Roman" w:eastAsia="Times New Roman" w:hAnsi="Times New Roman" w:cs="Times New Roman"/>
            <w:color w:val="66A6FF"/>
            <w:sz w:val="24"/>
            <w:szCs w:val="24"/>
            <w:u w:val="single"/>
            <w:lang w:bidi="bo-CN"/>
          </w:rPr>
          <w:t xml:space="preserve"> | </w:t>
        </w:r>
        <w:r w:rsidRPr="00024145">
          <w:rPr>
            <w:rFonts w:ascii="宋体" w:eastAsia="宋体" w:hAnsi="宋体" w:cs="宋体" w:hint="eastAsia"/>
            <w:color w:val="66A6FF"/>
            <w:sz w:val="24"/>
            <w:szCs w:val="24"/>
            <w:u w:val="single"/>
            <w:lang w:bidi="bo-CN"/>
          </w:rPr>
          <w:t>国光</w:t>
        </w:r>
      </w:hyperlink>
    </w:p>
    <w:p w14:paraId="4F2F038C" w14:textId="77777777" w:rsidR="00024145" w:rsidRPr="00024145" w:rsidRDefault="00024145" w:rsidP="00024145">
      <w:pPr>
        <w:widowControl/>
        <w:shd w:val="clear" w:color="auto" w:fill="FFFFFF"/>
        <w:spacing w:before="300" w:after="300" w:line="240" w:lineRule="auto"/>
        <w:rPr>
          <w:rFonts w:ascii="Times New Roman" w:eastAsia="Times New Roman" w:hAnsi="Times New Roman" w:cs="Times New Roman"/>
          <w:sz w:val="24"/>
          <w:szCs w:val="24"/>
          <w:lang w:bidi="bo-CN"/>
        </w:rPr>
      </w:pPr>
      <w:r w:rsidRPr="00024145">
        <w:rPr>
          <w:rFonts w:ascii="Times New Roman" w:eastAsia="Times New Roman" w:hAnsi="Times New Roman" w:cs="Times New Roman"/>
          <w:sz w:val="24"/>
          <w:szCs w:val="24"/>
          <w:lang w:bidi="bo-CN"/>
        </w:rPr>
        <w:pict w14:anchorId="58B0EA6A">
          <v:rect id="_x0000_i1173" style="width:0;height:0" o:hralign="center" o:hrstd="t" o:hr="t" fillcolor="#a0a0a0" stroked="f"/>
        </w:pict>
      </w:r>
    </w:p>
    <w:p w14:paraId="59A80014" w14:textId="77777777" w:rsidR="00024145" w:rsidRPr="00024145" w:rsidRDefault="00024145" w:rsidP="00024145">
      <w:pPr>
        <w:widowControl/>
        <w:shd w:val="clear" w:color="auto" w:fill="FFFFFF"/>
        <w:spacing w:before="300" w:after="300" w:line="480" w:lineRule="auto"/>
        <w:rPr>
          <w:rFonts w:ascii="Times New Roman" w:eastAsia="Times New Roman" w:hAnsi="Times New Roman" w:cs="Times New Roman"/>
          <w:sz w:val="24"/>
          <w:szCs w:val="24"/>
          <w:lang w:bidi="bo-CN"/>
        </w:rPr>
      </w:pPr>
      <w:r w:rsidRPr="00024145">
        <w:rPr>
          <w:rFonts w:ascii="Font Awesome 5 Free" w:eastAsia="Times New Roman" w:hAnsi="Font Awesome 5 Free" w:cs="Times New Roman"/>
          <w:b/>
          <w:bCs/>
          <w:sz w:val="24"/>
          <w:szCs w:val="24"/>
          <w:lang w:bidi="bo-CN"/>
        </w:rPr>
        <w:t> </w:t>
      </w:r>
      <w:r w:rsidRPr="00024145">
        <w:rPr>
          <w:rFonts w:ascii="宋体" w:eastAsia="宋体" w:hAnsi="宋体" w:cs="宋体" w:hint="eastAsia"/>
          <w:b/>
          <w:bCs/>
          <w:sz w:val="24"/>
          <w:szCs w:val="24"/>
          <w:lang w:bidi="bo-CN"/>
        </w:rPr>
        <w:t>文章作者</w:t>
      </w:r>
      <w:r w:rsidRPr="00024145">
        <w:rPr>
          <w:rFonts w:ascii="Font Awesome 5 Free" w:eastAsia="Times New Roman" w:hAnsi="Font Awesome 5 Free" w:cs="Times New Roman"/>
          <w:b/>
          <w:bCs/>
          <w:sz w:val="24"/>
          <w:szCs w:val="24"/>
          <w:lang w:bidi="bo-CN"/>
        </w:rPr>
        <w:t>:</w:t>
      </w:r>
      <w:r w:rsidRPr="00024145">
        <w:rPr>
          <w:rFonts w:ascii="Times New Roman" w:eastAsia="Times New Roman" w:hAnsi="Times New Roman" w:cs="Times New Roman"/>
          <w:b/>
          <w:bCs/>
          <w:sz w:val="24"/>
          <w:szCs w:val="24"/>
          <w:lang w:bidi="bo-CN"/>
        </w:rPr>
        <w:t> </w:t>
      </w:r>
      <w:hyperlink r:id="rId204" w:history="1">
        <w:r w:rsidRPr="00024145">
          <w:rPr>
            <w:rFonts w:ascii="宋体" w:eastAsia="宋体" w:hAnsi="宋体" w:cs="宋体" w:hint="eastAsia"/>
            <w:color w:val="66A6FF"/>
            <w:sz w:val="24"/>
            <w:szCs w:val="24"/>
            <w:u w:val="single"/>
            <w:lang w:bidi="bo-CN"/>
          </w:rPr>
          <w:t>国光</w:t>
        </w:r>
      </w:hyperlink>
    </w:p>
    <w:p w14:paraId="1D17E086" w14:textId="77777777" w:rsidR="00024145" w:rsidRPr="00024145" w:rsidRDefault="00024145" w:rsidP="00024145">
      <w:pPr>
        <w:widowControl/>
        <w:shd w:val="clear" w:color="auto" w:fill="FFFFFF"/>
        <w:spacing w:before="300" w:after="300" w:line="480" w:lineRule="auto"/>
        <w:rPr>
          <w:rFonts w:ascii="Times New Roman" w:eastAsia="Times New Roman" w:hAnsi="Times New Roman" w:cs="Times New Roman"/>
          <w:sz w:val="24"/>
          <w:szCs w:val="24"/>
          <w:lang w:bidi="bo-CN"/>
        </w:rPr>
      </w:pPr>
      <w:r w:rsidRPr="00024145">
        <w:rPr>
          <w:rFonts w:ascii="Font Awesome 5 Free" w:eastAsia="Times New Roman" w:hAnsi="Font Awesome 5 Free" w:cs="Times New Roman"/>
          <w:b/>
          <w:bCs/>
          <w:sz w:val="24"/>
          <w:szCs w:val="24"/>
          <w:lang w:bidi="bo-CN"/>
        </w:rPr>
        <w:t> </w:t>
      </w:r>
      <w:r w:rsidRPr="00024145">
        <w:rPr>
          <w:rFonts w:ascii="宋体" w:eastAsia="宋体" w:hAnsi="宋体" w:cs="宋体" w:hint="eastAsia"/>
          <w:b/>
          <w:bCs/>
          <w:sz w:val="24"/>
          <w:szCs w:val="24"/>
          <w:lang w:bidi="bo-CN"/>
        </w:rPr>
        <w:t>文章链接</w:t>
      </w:r>
      <w:r w:rsidRPr="00024145">
        <w:rPr>
          <w:rFonts w:ascii="Font Awesome 5 Free" w:eastAsia="Times New Roman" w:hAnsi="Font Awesome 5 Free" w:cs="Times New Roman"/>
          <w:b/>
          <w:bCs/>
          <w:sz w:val="24"/>
          <w:szCs w:val="24"/>
          <w:lang w:bidi="bo-CN"/>
        </w:rPr>
        <w:t>:</w:t>
      </w:r>
      <w:hyperlink r:id="rId205" w:history="1">
        <w:r w:rsidRPr="00024145">
          <w:rPr>
            <w:rFonts w:ascii="Times New Roman" w:eastAsia="Times New Roman" w:hAnsi="Times New Roman" w:cs="Times New Roman"/>
            <w:color w:val="66A6FF"/>
            <w:sz w:val="24"/>
            <w:szCs w:val="24"/>
            <w:u w:val="single"/>
            <w:lang w:bidi="bo-CN"/>
          </w:rPr>
          <w:t>https://www.sqlsec.com/2018/05/termux.html</w:t>
        </w:r>
      </w:hyperlink>
    </w:p>
    <w:p w14:paraId="380D45AE" w14:textId="77777777" w:rsidR="00024145" w:rsidRPr="00024145" w:rsidRDefault="00024145" w:rsidP="00024145">
      <w:pPr>
        <w:widowControl/>
        <w:shd w:val="clear" w:color="auto" w:fill="FFFFFF"/>
        <w:spacing w:before="300" w:after="300" w:line="480" w:lineRule="auto"/>
        <w:rPr>
          <w:rFonts w:ascii="Times New Roman" w:eastAsia="Times New Roman" w:hAnsi="Times New Roman" w:cs="Times New Roman"/>
          <w:sz w:val="24"/>
          <w:szCs w:val="24"/>
          <w:lang w:bidi="bo-CN"/>
        </w:rPr>
      </w:pPr>
      <w:r w:rsidRPr="00024145">
        <w:rPr>
          <w:rFonts w:ascii="Font Awesome 5 Free" w:eastAsia="Times New Roman" w:hAnsi="Font Awesome 5 Free" w:cs="Times New Roman"/>
          <w:b/>
          <w:bCs/>
          <w:sz w:val="24"/>
          <w:szCs w:val="24"/>
          <w:lang w:bidi="bo-CN"/>
        </w:rPr>
        <w:t> </w:t>
      </w:r>
      <w:r w:rsidRPr="00024145">
        <w:rPr>
          <w:rFonts w:ascii="宋体" w:eastAsia="宋体" w:hAnsi="宋体" w:cs="宋体" w:hint="eastAsia"/>
          <w:b/>
          <w:bCs/>
          <w:sz w:val="24"/>
          <w:szCs w:val="24"/>
          <w:lang w:bidi="bo-CN"/>
        </w:rPr>
        <w:t>版权声明</w:t>
      </w:r>
      <w:r w:rsidRPr="00024145">
        <w:rPr>
          <w:rFonts w:ascii="Font Awesome 5 Free" w:eastAsia="Times New Roman" w:hAnsi="Font Awesome 5 Free" w:cs="Times New Roman"/>
          <w:b/>
          <w:bCs/>
          <w:sz w:val="24"/>
          <w:szCs w:val="24"/>
          <w:lang w:bidi="bo-CN"/>
        </w:rPr>
        <w:t>:</w:t>
      </w:r>
      <w:r w:rsidRPr="00024145">
        <w:rPr>
          <w:rFonts w:ascii="Times New Roman" w:eastAsia="Times New Roman" w:hAnsi="Times New Roman" w:cs="Times New Roman"/>
          <w:b/>
          <w:bCs/>
          <w:sz w:val="24"/>
          <w:szCs w:val="24"/>
          <w:lang w:bidi="bo-CN"/>
        </w:rPr>
        <w:t> </w:t>
      </w:r>
      <w:r w:rsidRPr="00024145">
        <w:rPr>
          <w:rFonts w:ascii="宋体" w:eastAsia="宋体" w:hAnsi="宋体" w:cs="宋体" w:hint="eastAsia"/>
          <w:sz w:val="24"/>
          <w:szCs w:val="24"/>
          <w:lang w:bidi="bo-CN"/>
        </w:rPr>
        <w:t>本博客所有文章除特別声明外，均采用</w:t>
      </w:r>
      <w:r w:rsidRPr="00024145">
        <w:rPr>
          <w:rFonts w:ascii="Times New Roman" w:eastAsia="Times New Roman" w:hAnsi="Times New Roman" w:cs="Times New Roman"/>
          <w:sz w:val="24"/>
          <w:szCs w:val="24"/>
          <w:lang w:bidi="bo-CN"/>
        </w:rPr>
        <w:t> </w:t>
      </w:r>
      <w:hyperlink r:id="rId206" w:tgtFrame="_blank" w:history="1">
        <w:r w:rsidRPr="00024145">
          <w:rPr>
            <w:rFonts w:ascii="Times New Roman" w:eastAsia="Times New Roman" w:hAnsi="Times New Roman" w:cs="Times New Roman"/>
            <w:color w:val="66A6FF"/>
            <w:sz w:val="24"/>
            <w:szCs w:val="24"/>
            <w:u w:val="single"/>
            <w:lang w:bidi="bo-CN"/>
          </w:rPr>
          <w:t>CC BY 4.0</w:t>
        </w:r>
      </w:hyperlink>
      <w:r w:rsidRPr="00024145">
        <w:rPr>
          <w:rFonts w:ascii="Times New Roman" w:eastAsia="Times New Roman" w:hAnsi="Times New Roman" w:cs="Times New Roman"/>
          <w:sz w:val="24"/>
          <w:szCs w:val="24"/>
          <w:lang w:bidi="bo-CN"/>
        </w:rPr>
        <w:t> </w:t>
      </w:r>
      <w:r w:rsidRPr="00024145">
        <w:rPr>
          <w:rFonts w:ascii="宋体" w:eastAsia="宋体" w:hAnsi="宋体" w:cs="宋体" w:hint="eastAsia"/>
          <w:sz w:val="24"/>
          <w:szCs w:val="24"/>
          <w:lang w:bidi="bo-CN"/>
        </w:rPr>
        <w:t>许可协议。转载请注明来源</w:t>
      </w:r>
      <w:r w:rsidRPr="00024145">
        <w:rPr>
          <w:rFonts w:ascii="Times New Roman" w:eastAsia="Times New Roman" w:hAnsi="Times New Roman" w:cs="Times New Roman"/>
          <w:sz w:val="24"/>
          <w:szCs w:val="24"/>
          <w:lang w:bidi="bo-CN"/>
        </w:rPr>
        <w:t> </w:t>
      </w:r>
      <w:hyperlink r:id="rId207" w:tgtFrame="_blank" w:history="1">
        <w:r w:rsidRPr="00024145">
          <w:rPr>
            <w:rFonts w:ascii="宋体" w:eastAsia="宋体" w:hAnsi="宋体" w:cs="宋体" w:hint="eastAsia"/>
            <w:color w:val="66A6FF"/>
            <w:sz w:val="24"/>
            <w:szCs w:val="24"/>
            <w:u w:val="single"/>
            <w:lang w:bidi="bo-CN"/>
          </w:rPr>
          <w:t>国光</w:t>
        </w:r>
      </w:hyperlink>
      <w:r w:rsidRPr="00024145">
        <w:rPr>
          <w:rFonts w:ascii="Times New Roman" w:eastAsia="Times New Roman" w:hAnsi="Times New Roman" w:cs="Times New Roman"/>
          <w:sz w:val="24"/>
          <w:szCs w:val="24"/>
          <w:lang w:bidi="bo-CN"/>
        </w:rPr>
        <w:t> !</w:t>
      </w:r>
    </w:p>
    <w:p w14:paraId="7036E53F" w14:textId="77777777" w:rsidR="00024145" w:rsidRPr="00024145" w:rsidRDefault="00024145" w:rsidP="00024145">
      <w:pPr>
        <w:widowControl/>
        <w:shd w:val="clear" w:color="auto" w:fill="FFFFFF"/>
        <w:spacing w:before="300" w:line="240" w:lineRule="auto"/>
        <w:rPr>
          <w:rFonts w:ascii="Times New Roman" w:eastAsia="Times New Roman" w:hAnsi="Times New Roman" w:cs="Times New Roman"/>
          <w:sz w:val="24"/>
          <w:szCs w:val="24"/>
          <w:lang w:bidi="bo-CN"/>
        </w:rPr>
      </w:pPr>
      <w:hyperlink r:id="rId208" w:history="1">
        <w:r w:rsidRPr="00024145">
          <w:rPr>
            <w:rFonts w:ascii="Times New Roman" w:eastAsia="Times New Roman" w:hAnsi="Times New Roman" w:cs="Times New Roman"/>
            <w:color w:val="66A6FF"/>
            <w:sz w:val="24"/>
            <w:szCs w:val="24"/>
            <w:bdr w:val="single" w:sz="6" w:space="0" w:color="auto" w:frame="1"/>
            <w:shd w:val="clear" w:color="auto" w:fill="FFFFFF"/>
            <w:lang w:bidi="bo-CN"/>
          </w:rPr>
          <w:t>Android</w:t>
        </w:r>
        <w:r w:rsidRPr="00024145">
          <w:rPr>
            <w:rFonts w:ascii="Times New Roman" w:eastAsia="Times New Roman" w:hAnsi="Times New Roman" w:cs="Times New Roman"/>
            <w:color w:val="039BE5"/>
            <w:sz w:val="24"/>
            <w:szCs w:val="24"/>
            <w:u w:val="single"/>
            <w:lang w:bidi="bo-CN"/>
          </w:rPr>
          <w:t> </w:t>
        </w:r>
      </w:hyperlink>
      <w:hyperlink r:id="rId209" w:history="1">
        <w:r w:rsidRPr="00024145">
          <w:rPr>
            <w:rFonts w:ascii="Times New Roman" w:eastAsia="Times New Roman" w:hAnsi="Times New Roman" w:cs="Times New Roman"/>
            <w:color w:val="66A6FF"/>
            <w:sz w:val="24"/>
            <w:szCs w:val="24"/>
            <w:bdr w:val="single" w:sz="6" w:space="0" w:color="auto" w:frame="1"/>
            <w:shd w:val="clear" w:color="auto" w:fill="FFFFFF"/>
            <w:lang w:bidi="bo-CN"/>
          </w:rPr>
          <w:t>Termux</w:t>
        </w:r>
      </w:hyperlink>
    </w:p>
    <w:p w14:paraId="05059535" w14:textId="77777777" w:rsidR="00024145" w:rsidRPr="00024145" w:rsidRDefault="00024145" w:rsidP="00024145">
      <w:pPr>
        <w:widowControl/>
        <w:shd w:val="clear" w:color="auto" w:fill="FFFFFF"/>
        <w:spacing w:line="240" w:lineRule="auto"/>
        <w:jc w:val="center"/>
        <w:rPr>
          <w:rFonts w:ascii="Times New Roman" w:eastAsia="Times New Roman" w:hAnsi="Times New Roman" w:cs="Times New Roman"/>
          <w:sz w:val="24"/>
          <w:szCs w:val="24"/>
          <w:lang w:bidi="bo-CN"/>
        </w:rPr>
      </w:pPr>
      <w:hyperlink r:id="rId210" w:anchor="rewardModal" w:history="1">
        <w:r w:rsidRPr="00024145">
          <w:rPr>
            <w:rFonts w:ascii="宋体" w:eastAsia="宋体" w:hAnsi="宋体" w:cs="宋体" w:hint="eastAsia"/>
            <w:color w:val="FFFFFF"/>
            <w:sz w:val="24"/>
            <w:szCs w:val="24"/>
            <w:u w:val="single"/>
            <w:shd w:val="clear" w:color="auto" w:fill="26A69A"/>
            <w:lang w:bidi="bo-CN"/>
          </w:rPr>
          <w:t>赏</w:t>
        </w:r>
      </w:hyperlink>
    </w:p>
    <w:p w14:paraId="67E08896" w14:textId="4239B459" w:rsidR="00024145" w:rsidRDefault="00024145" w:rsidP="00024145">
      <w:hyperlink r:id="rId211" w:tgtFrame="_blank" w:history="1">
        <w:r w:rsidRPr="00024145">
          <w:rPr>
            <w:rFonts w:ascii="Times New Roman" w:eastAsia="Times New Roman" w:hAnsi="Times New Roman" w:cs="Times New Roman"/>
            <w:color w:val="039BE5"/>
            <w:sz w:val="24"/>
            <w:szCs w:val="24"/>
            <w:lang w:bidi="bo-CN"/>
          </w:rPr>
          <w:br/>
        </w:r>
      </w:hyperlink>
    </w:p>
    <w:sectPr w:rsidR="00024145" w:rsidSect="00024145">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normal">
    <w:altName w:val="Cambria"/>
    <w:panose1 w:val="00000000000000000000"/>
    <w:charset w:val="00"/>
    <w:family w:val="roman"/>
    <w:notTrueType/>
    <w:pitch w:val="default"/>
  </w:font>
  <w:font w:name="微软雅黑">
    <w:panose1 w:val="020B0503020204020204"/>
    <w:charset w:val="86"/>
    <w:family w:val="swiss"/>
    <w:pitch w:val="variable"/>
    <w:sig w:usb0="A0000287" w:usb1="28CF3C52" w:usb2="00000016" w:usb3="00000000" w:csb0="0004001F" w:csb1="00000000"/>
  </w:font>
  <w:font w:name="Font Awesome 5 Free">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75ED8"/>
    <w:multiLevelType w:val="multilevel"/>
    <w:tmpl w:val="AD82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174252"/>
    <w:multiLevelType w:val="multilevel"/>
    <w:tmpl w:val="034C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F0871"/>
    <w:multiLevelType w:val="multilevel"/>
    <w:tmpl w:val="07C2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1830C4"/>
    <w:multiLevelType w:val="multilevel"/>
    <w:tmpl w:val="F3D00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A8671B"/>
    <w:multiLevelType w:val="multilevel"/>
    <w:tmpl w:val="AD9C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BE7088"/>
    <w:multiLevelType w:val="multilevel"/>
    <w:tmpl w:val="A0D2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D61032"/>
    <w:multiLevelType w:val="multilevel"/>
    <w:tmpl w:val="F54C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A92416"/>
    <w:multiLevelType w:val="multilevel"/>
    <w:tmpl w:val="52CCD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F14D04"/>
    <w:multiLevelType w:val="multilevel"/>
    <w:tmpl w:val="8EF6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6533C5"/>
    <w:multiLevelType w:val="multilevel"/>
    <w:tmpl w:val="8DD0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0915E2"/>
    <w:multiLevelType w:val="multilevel"/>
    <w:tmpl w:val="4D12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F5C63"/>
    <w:multiLevelType w:val="multilevel"/>
    <w:tmpl w:val="F190E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5C3CCE"/>
    <w:multiLevelType w:val="multilevel"/>
    <w:tmpl w:val="F866F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AE4861"/>
    <w:multiLevelType w:val="multilevel"/>
    <w:tmpl w:val="E1DEA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534632"/>
    <w:multiLevelType w:val="multilevel"/>
    <w:tmpl w:val="3EB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BE6272"/>
    <w:multiLevelType w:val="multilevel"/>
    <w:tmpl w:val="E47887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3"/>
  </w:num>
  <w:num w:numId="4">
    <w:abstractNumId w:val="2"/>
  </w:num>
  <w:num w:numId="5">
    <w:abstractNumId w:val="10"/>
  </w:num>
  <w:num w:numId="6">
    <w:abstractNumId w:val="12"/>
  </w:num>
  <w:num w:numId="7">
    <w:abstractNumId w:val="15"/>
  </w:num>
  <w:num w:numId="8">
    <w:abstractNumId w:val="13"/>
  </w:num>
  <w:num w:numId="9">
    <w:abstractNumId w:val="7"/>
  </w:num>
  <w:num w:numId="10">
    <w:abstractNumId w:val="5"/>
  </w:num>
  <w:num w:numId="11">
    <w:abstractNumId w:val="11"/>
  </w:num>
  <w:num w:numId="12">
    <w:abstractNumId w:val="11"/>
    <w:lvlOverride w:ilvl="1">
      <w:lvl w:ilvl="1">
        <w:numFmt w:val="bullet"/>
        <w:lvlText w:val=""/>
        <w:lvlJc w:val="left"/>
        <w:pPr>
          <w:tabs>
            <w:tab w:val="num" w:pos="1440"/>
          </w:tabs>
          <w:ind w:left="1440" w:hanging="360"/>
        </w:pPr>
        <w:rPr>
          <w:rFonts w:ascii="Symbol" w:hAnsi="Symbol" w:hint="default"/>
          <w:sz w:val="20"/>
        </w:rPr>
      </w:lvl>
    </w:lvlOverride>
  </w:num>
  <w:num w:numId="13">
    <w:abstractNumId w:val="6"/>
  </w:num>
  <w:num w:numId="14">
    <w:abstractNumId w:val="9"/>
  </w:num>
  <w:num w:numId="15">
    <w:abstractNumId w:val="1"/>
  </w:num>
  <w:num w:numId="16">
    <w:abstractNumId w:val="1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E38"/>
    <w:rsid w:val="00024145"/>
    <w:rsid w:val="00910891"/>
    <w:rsid w:val="00982E38"/>
    <w:rsid w:val="00D93A61"/>
    <w:rsid w:val="00E6445B"/>
    <w:rsid w:val="00EF0550"/>
    <w:rsid w:val="00FE3B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31D68"/>
  <w15:chartTrackingRefBased/>
  <w15:docId w15:val="{DD022BF6-50F4-4E6C-B040-A4DA5252A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891"/>
    <w:pPr>
      <w:widowControl w:val="0"/>
      <w:spacing w:after="0" w:line="288" w:lineRule="auto"/>
    </w:pPr>
    <w:rPr>
      <w:rFonts w:ascii="Consolas" w:hAnsi="Consolas"/>
    </w:rPr>
  </w:style>
  <w:style w:type="paragraph" w:styleId="Heading1">
    <w:name w:val="heading 1"/>
    <w:basedOn w:val="Normal"/>
    <w:next w:val="Normal"/>
    <w:link w:val="Heading1Char"/>
    <w:autoRedefine/>
    <w:uiPriority w:val="9"/>
    <w:qFormat/>
    <w:rsid w:val="00D93A61"/>
    <w:pPr>
      <w:keepNext/>
      <w:keepLines/>
      <w:outlineLvl w:val="0"/>
    </w:pPr>
    <w:rPr>
      <w:rFonts w:eastAsia="Consolas"/>
      <w:b/>
      <w:bCs/>
      <w:kern w:val="44"/>
      <w:sz w:val="24"/>
      <w:szCs w:val="44"/>
    </w:rPr>
  </w:style>
  <w:style w:type="paragraph" w:styleId="Heading2">
    <w:name w:val="heading 2"/>
    <w:basedOn w:val="Normal"/>
    <w:link w:val="Heading2Char"/>
    <w:uiPriority w:val="9"/>
    <w:qFormat/>
    <w:rsid w:val="00024145"/>
    <w:pPr>
      <w:widowControl/>
      <w:spacing w:before="100" w:beforeAutospacing="1" w:after="100" w:afterAutospacing="1" w:line="240" w:lineRule="auto"/>
      <w:outlineLvl w:val="1"/>
    </w:pPr>
    <w:rPr>
      <w:rFonts w:ascii="Times New Roman" w:eastAsia="Times New Roman" w:hAnsi="Times New Roman" w:cs="Times New Roman"/>
      <w:b/>
      <w:bCs/>
      <w:sz w:val="36"/>
      <w:szCs w:val="36"/>
      <w:lang w:bidi="bo-CN"/>
    </w:rPr>
  </w:style>
  <w:style w:type="paragraph" w:styleId="Heading3">
    <w:name w:val="heading 3"/>
    <w:basedOn w:val="Normal"/>
    <w:link w:val="Heading3Char"/>
    <w:uiPriority w:val="9"/>
    <w:qFormat/>
    <w:rsid w:val="00024145"/>
    <w:pPr>
      <w:widowControl/>
      <w:spacing w:before="100" w:beforeAutospacing="1" w:after="100" w:afterAutospacing="1" w:line="240" w:lineRule="auto"/>
      <w:outlineLvl w:val="2"/>
    </w:pPr>
    <w:rPr>
      <w:rFonts w:ascii="Times New Roman" w:eastAsia="Times New Roman" w:hAnsi="Times New Roman" w:cs="Times New Roman"/>
      <w:b/>
      <w:bCs/>
      <w:sz w:val="27"/>
      <w:szCs w:val="27"/>
      <w:lang w:bidi="bo-CN"/>
    </w:rPr>
  </w:style>
  <w:style w:type="paragraph" w:styleId="Heading4">
    <w:name w:val="heading 4"/>
    <w:basedOn w:val="Normal"/>
    <w:link w:val="Heading4Char"/>
    <w:uiPriority w:val="9"/>
    <w:qFormat/>
    <w:rsid w:val="00024145"/>
    <w:pPr>
      <w:widowControl/>
      <w:spacing w:before="100" w:beforeAutospacing="1" w:after="100" w:afterAutospacing="1" w:line="240" w:lineRule="auto"/>
      <w:outlineLvl w:val="3"/>
    </w:pPr>
    <w:rPr>
      <w:rFonts w:ascii="Times New Roman" w:eastAsia="Times New Roman" w:hAnsi="Times New Roman" w:cs="Times New Roman"/>
      <w:b/>
      <w:bCs/>
      <w:sz w:val="24"/>
      <w:szCs w:val="24"/>
      <w:lang w:bidi="bo-CN"/>
    </w:rPr>
  </w:style>
  <w:style w:type="paragraph" w:styleId="Heading5">
    <w:name w:val="heading 5"/>
    <w:basedOn w:val="Normal"/>
    <w:link w:val="Heading5Char"/>
    <w:uiPriority w:val="9"/>
    <w:qFormat/>
    <w:rsid w:val="00024145"/>
    <w:pPr>
      <w:widowControl/>
      <w:spacing w:before="100" w:beforeAutospacing="1" w:after="100" w:afterAutospacing="1" w:line="240" w:lineRule="auto"/>
      <w:outlineLvl w:val="4"/>
    </w:pPr>
    <w:rPr>
      <w:rFonts w:ascii="Times New Roman" w:eastAsia="Times New Roman" w:hAnsi="Times New Roman" w:cs="Times New Roman"/>
      <w:b/>
      <w:bCs/>
      <w:sz w:val="20"/>
      <w:szCs w:val="20"/>
      <w:lang w:bidi="bo-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A61"/>
    <w:rPr>
      <w:rFonts w:eastAsia="Consolas"/>
      <w:b/>
      <w:bCs/>
      <w:kern w:val="44"/>
      <w:sz w:val="24"/>
      <w:szCs w:val="44"/>
    </w:rPr>
  </w:style>
  <w:style w:type="character" w:customStyle="1" w:styleId="Heading2Char">
    <w:name w:val="Heading 2 Char"/>
    <w:basedOn w:val="DefaultParagraphFont"/>
    <w:link w:val="Heading2"/>
    <w:uiPriority w:val="9"/>
    <w:rsid w:val="00024145"/>
    <w:rPr>
      <w:rFonts w:ascii="Times New Roman" w:eastAsia="Times New Roman" w:hAnsi="Times New Roman" w:cs="Times New Roman"/>
      <w:b/>
      <w:bCs/>
      <w:sz w:val="36"/>
      <w:szCs w:val="36"/>
      <w:lang w:bidi="bo-CN"/>
    </w:rPr>
  </w:style>
  <w:style w:type="character" w:customStyle="1" w:styleId="Heading3Char">
    <w:name w:val="Heading 3 Char"/>
    <w:basedOn w:val="DefaultParagraphFont"/>
    <w:link w:val="Heading3"/>
    <w:uiPriority w:val="9"/>
    <w:rsid w:val="00024145"/>
    <w:rPr>
      <w:rFonts w:ascii="Times New Roman" w:eastAsia="Times New Roman" w:hAnsi="Times New Roman" w:cs="Times New Roman"/>
      <w:b/>
      <w:bCs/>
      <w:sz w:val="27"/>
      <w:szCs w:val="27"/>
      <w:lang w:bidi="bo-CN"/>
    </w:rPr>
  </w:style>
  <w:style w:type="character" w:customStyle="1" w:styleId="Heading4Char">
    <w:name w:val="Heading 4 Char"/>
    <w:basedOn w:val="DefaultParagraphFont"/>
    <w:link w:val="Heading4"/>
    <w:uiPriority w:val="9"/>
    <w:rsid w:val="00024145"/>
    <w:rPr>
      <w:rFonts w:ascii="Times New Roman" w:eastAsia="Times New Roman" w:hAnsi="Times New Roman" w:cs="Times New Roman"/>
      <w:b/>
      <w:bCs/>
      <w:sz w:val="24"/>
      <w:szCs w:val="24"/>
      <w:lang w:bidi="bo-CN"/>
    </w:rPr>
  </w:style>
  <w:style w:type="character" w:customStyle="1" w:styleId="Heading5Char">
    <w:name w:val="Heading 5 Char"/>
    <w:basedOn w:val="DefaultParagraphFont"/>
    <w:link w:val="Heading5"/>
    <w:uiPriority w:val="9"/>
    <w:rsid w:val="00024145"/>
    <w:rPr>
      <w:rFonts w:ascii="Times New Roman" w:eastAsia="Times New Roman" w:hAnsi="Times New Roman" w:cs="Times New Roman"/>
      <w:b/>
      <w:bCs/>
      <w:sz w:val="20"/>
      <w:szCs w:val="20"/>
      <w:lang w:bidi="bo-CN"/>
    </w:rPr>
  </w:style>
  <w:style w:type="paragraph" w:customStyle="1" w:styleId="msonormal0">
    <w:name w:val="msonormal"/>
    <w:basedOn w:val="Normal"/>
    <w:rsid w:val="00024145"/>
    <w:pPr>
      <w:widowControl/>
      <w:spacing w:before="100" w:beforeAutospacing="1" w:after="100" w:afterAutospacing="1" w:line="240" w:lineRule="auto"/>
    </w:pPr>
    <w:rPr>
      <w:rFonts w:ascii="Times New Roman" w:eastAsia="Times New Roman" w:hAnsi="Times New Roman" w:cs="Times New Roman"/>
      <w:sz w:val="24"/>
      <w:szCs w:val="24"/>
      <w:lang w:bidi="bo-CN"/>
    </w:rPr>
  </w:style>
  <w:style w:type="character" w:styleId="Hyperlink">
    <w:name w:val="Hyperlink"/>
    <w:basedOn w:val="DefaultParagraphFont"/>
    <w:uiPriority w:val="99"/>
    <w:semiHidden/>
    <w:unhideWhenUsed/>
    <w:rsid w:val="00024145"/>
    <w:rPr>
      <w:color w:val="0000FF"/>
      <w:u w:val="single"/>
    </w:rPr>
  </w:style>
  <w:style w:type="character" w:styleId="FollowedHyperlink">
    <w:name w:val="FollowedHyperlink"/>
    <w:basedOn w:val="DefaultParagraphFont"/>
    <w:uiPriority w:val="99"/>
    <w:semiHidden/>
    <w:unhideWhenUsed/>
    <w:rsid w:val="00024145"/>
    <w:rPr>
      <w:color w:val="800080"/>
      <w:u w:val="single"/>
    </w:rPr>
  </w:style>
  <w:style w:type="character" w:customStyle="1" w:styleId="chip">
    <w:name w:val="chip"/>
    <w:basedOn w:val="DefaultParagraphFont"/>
    <w:rsid w:val="00024145"/>
  </w:style>
  <w:style w:type="paragraph" w:styleId="NormalWeb">
    <w:name w:val="Normal (Web)"/>
    <w:basedOn w:val="Normal"/>
    <w:uiPriority w:val="99"/>
    <w:semiHidden/>
    <w:unhideWhenUsed/>
    <w:rsid w:val="00024145"/>
    <w:pPr>
      <w:widowControl/>
      <w:spacing w:before="100" w:beforeAutospacing="1" w:after="100" w:afterAutospacing="1" w:line="240" w:lineRule="auto"/>
    </w:pPr>
    <w:rPr>
      <w:rFonts w:ascii="Times New Roman" w:eastAsia="Times New Roman" w:hAnsi="Times New Roman" w:cs="Times New Roman"/>
      <w:sz w:val="24"/>
      <w:szCs w:val="24"/>
      <w:lang w:bidi="bo-CN"/>
    </w:rPr>
  </w:style>
  <w:style w:type="character" w:styleId="Strong">
    <w:name w:val="Strong"/>
    <w:basedOn w:val="DefaultParagraphFont"/>
    <w:uiPriority w:val="22"/>
    <w:qFormat/>
    <w:rsid w:val="00024145"/>
    <w:rPr>
      <w:b/>
      <w:bCs/>
    </w:rPr>
  </w:style>
  <w:style w:type="paragraph" w:styleId="HTMLPreformatted">
    <w:name w:val="HTML Preformatted"/>
    <w:basedOn w:val="Normal"/>
    <w:link w:val="HTMLPreformattedChar"/>
    <w:uiPriority w:val="99"/>
    <w:semiHidden/>
    <w:unhideWhenUsed/>
    <w:rsid w:val="000241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bidi="bo-CN"/>
    </w:rPr>
  </w:style>
  <w:style w:type="character" w:customStyle="1" w:styleId="HTMLPreformattedChar">
    <w:name w:val="HTML Preformatted Char"/>
    <w:basedOn w:val="DefaultParagraphFont"/>
    <w:link w:val="HTMLPreformatted"/>
    <w:uiPriority w:val="99"/>
    <w:semiHidden/>
    <w:rsid w:val="00024145"/>
    <w:rPr>
      <w:rFonts w:ascii="Courier New" w:eastAsia="Times New Roman" w:hAnsi="Courier New" w:cs="Courier New"/>
      <w:sz w:val="20"/>
      <w:szCs w:val="20"/>
      <w:lang w:bidi="bo-CN"/>
    </w:rPr>
  </w:style>
  <w:style w:type="character" w:styleId="HTMLCode">
    <w:name w:val="HTML Code"/>
    <w:basedOn w:val="DefaultParagraphFont"/>
    <w:uiPriority w:val="99"/>
    <w:semiHidden/>
    <w:unhideWhenUsed/>
    <w:rsid w:val="00024145"/>
    <w:rPr>
      <w:rFonts w:ascii="Courier New" w:eastAsia="Times New Roman" w:hAnsi="Courier New" w:cs="Courier New"/>
      <w:sz w:val="20"/>
      <w:szCs w:val="20"/>
    </w:rPr>
  </w:style>
  <w:style w:type="character" w:customStyle="1" w:styleId="token">
    <w:name w:val="token"/>
    <w:basedOn w:val="DefaultParagraphFont"/>
    <w:rsid w:val="00024145"/>
  </w:style>
  <w:style w:type="character" w:styleId="Emphasis">
    <w:name w:val="Emphasis"/>
    <w:basedOn w:val="DefaultParagraphFont"/>
    <w:uiPriority w:val="20"/>
    <w:qFormat/>
    <w:rsid w:val="00024145"/>
    <w:rPr>
      <w:i/>
      <w:iCs/>
    </w:rPr>
  </w:style>
  <w:style w:type="character" w:customStyle="1" w:styleId="reprint-meta">
    <w:name w:val="reprint-meta"/>
    <w:basedOn w:val="DefaultParagraphFont"/>
    <w:rsid w:val="00024145"/>
  </w:style>
  <w:style w:type="character" w:customStyle="1" w:styleId="reprint-info">
    <w:name w:val="reprint-info"/>
    <w:basedOn w:val="DefaultParagraphFont"/>
    <w:rsid w:val="000241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621610">
      <w:bodyDiv w:val="1"/>
      <w:marLeft w:val="0"/>
      <w:marRight w:val="0"/>
      <w:marTop w:val="0"/>
      <w:marBottom w:val="0"/>
      <w:divBdr>
        <w:top w:val="none" w:sz="0" w:space="0" w:color="auto"/>
        <w:left w:val="none" w:sz="0" w:space="0" w:color="auto"/>
        <w:bottom w:val="none" w:sz="0" w:space="0" w:color="auto"/>
        <w:right w:val="none" w:sz="0" w:space="0" w:color="auto"/>
      </w:divBdr>
      <w:divsChild>
        <w:div w:id="784619730">
          <w:marLeft w:val="0"/>
          <w:marRight w:val="0"/>
          <w:marTop w:val="0"/>
          <w:marBottom w:val="0"/>
          <w:divBdr>
            <w:top w:val="none" w:sz="0" w:space="0" w:color="auto"/>
            <w:left w:val="none" w:sz="0" w:space="0" w:color="auto"/>
            <w:bottom w:val="none" w:sz="0" w:space="0" w:color="auto"/>
            <w:right w:val="none" w:sz="0" w:space="0" w:color="auto"/>
          </w:divBdr>
          <w:divsChild>
            <w:div w:id="1286162094">
              <w:marLeft w:val="0"/>
              <w:marRight w:val="0"/>
              <w:marTop w:val="0"/>
              <w:marBottom w:val="0"/>
              <w:divBdr>
                <w:top w:val="none" w:sz="0" w:space="0" w:color="auto"/>
                <w:left w:val="none" w:sz="0" w:space="0" w:color="auto"/>
                <w:bottom w:val="none" w:sz="0" w:space="0" w:color="auto"/>
                <w:right w:val="none" w:sz="0" w:space="0" w:color="auto"/>
              </w:divBdr>
              <w:divsChild>
                <w:div w:id="2068526322">
                  <w:marLeft w:val="0"/>
                  <w:marRight w:val="0"/>
                  <w:marTop w:val="0"/>
                  <w:marBottom w:val="0"/>
                  <w:divBdr>
                    <w:top w:val="none" w:sz="0" w:space="0" w:color="auto"/>
                    <w:left w:val="none" w:sz="0" w:space="0" w:color="auto"/>
                    <w:bottom w:val="none" w:sz="0" w:space="0" w:color="auto"/>
                    <w:right w:val="none" w:sz="0" w:space="0" w:color="auto"/>
                  </w:divBdr>
                  <w:divsChild>
                    <w:div w:id="227495171">
                      <w:marLeft w:val="0"/>
                      <w:marRight w:val="0"/>
                      <w:marTop w:val="0"/>
                      <w:marBottom w:val="0"/>
                      <w:divBdr>
                        <w:top w:val="none" w:sz="0" w:space="0" w:color="auto"/>
                        <w:left w:val="none" w:sz="0" w:space="0" w:color="auto"/>
                        <w:bottom w:val="none" w:sz="0" w:space="0" w:color="auto"/>
                        <w:right w:val="none" w:sz="0" w:space="0" w:color="auto"/>
                      </w:divBdr>
                      <w:divsChild>
                        <w:div w:id="19934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84423">
          <w:marLeft w:val="0"/>
          <w:marRight w:val="0"/>
          <w:marTop w:val="0"/>
          <w:marBottom w:val="300"/>
          <w:divBdr>
            <w:top w:val="none" w:sz="0" w:space="0" w:color="auto"/>
            <w:left w:val="none" w:sz="0" w:space="0" w:color="auto"/>
            <w:bottom w:val="none" w:sz="0" w:space="0" w:color="auto"/>
            <w:right w:val="none" w:sz="0" w:space="0" w:color="auto"/>
          </w:divBdr>
          <w:divsChild>
            <w:div w:id="1621570874">
              <w:marLeft w:val="0"/>
              <w:marRight w:val="0"/>
              <w:marTop w:val="0"/>
              <w:marBottom w:val="0"/>
              <w:divBdr>
                <w:top w:val="none" w:sz="0" w:space="0" w:color="auto"/>
                <w:left w:val="none" w:sz="0" w:space="0" w:color="auto"/>
                <w:bottom w:val="none" w:sz="0" w:space="0" w:color="auto"/>
                <w:right w:val="none" w:sz="0" w:space="0" w:color="auto"/>
              </w:divBdr>
              <w:divsChild>
                <w:div w:id="209466167">
                  <w:marLeft w:val="0"/>
                  <w:marRight w:val="0"/>
                  <w:marTop w:val="0"/>
                  <w:marBottom w:val="0"/>
                  <w:divBdr>
                    <w:top w:val="none" w:sz="0" w:space="0" w:color="auto"/>
                    <w:left w:val="none" w:sz="0" w:space="0" w:color="auto"/>
                    <w:bottom w:val="none" w:sz="0" w:space="0" w:color="auto"/>
                    <w:right w:val="none" w:sz="0" w:space="0" w:color="auto"/>
                  </w:divBdr>
                  <w:divsChild>
                    <w:div w:id="339357339">
                      <w:marLeft w:val="0"/>
                      <w:marRight w:val="0"/>
                      <w:marTop w:val="0"/>
                      <w:marBottom w:val="0"/>
                      <w:divBdr>
                        <w:top w:val="none" w:sz="0" w:space="0" w:color="auto"/>
                        <w:left w:val="none" w:sz="0" w:space="0" w:color="auto"/>
                        <w:bottom w:val="none" w:sz="0" w:space="0" w:color="auto"/>
                        <w:right w:val="none" w:sz="0" w:space="0" w:color="auto"/>
                      </w:divBdr>
                      <w:divsChild>
                        <w:div w:id="594368071">
                          <w:marLeft w:val="0"/>
                          <w:marRight w:val="0"/>
                          <w:marTop w:val="0"/>
                          <w:marBottom w:val="0"/>
                          <w:divBdr>
                            <w:top w:val="none" w:sz="0" w:space="0" w:color="auto"/>
                            <w:left w:val="none" w:sz="0" w:space="0" w:color="auto"/>
                            <w:bottom w:val="none" w:sz="0" w:space="0" w:color="auto"/>
                            <w:right w:val="none" w:sz="0" w:space="0" w:color="auto"/>
                          </w:divBdr>
                          <w:divsChild>
                            <w:div w:id="265381154">
                              <w:marLeft w:val="0"/>
                              <w:marRight w:val="0"/>
                              <w:marTop w:val="0"/>
                              <w:marBottom w:val="300"/>
                              <w:divBdr>
                                <w:top w:val="none" w:sz="0" w:space="0" w:color="auto"/>
                                <w:left w:val="none" w:sz="0" w:space="0" w:color="auto"/>
                                <w:bottom w:val="none" w:sz="0" w:space="0" w:color="auto"/>
                                <w:right w:val="none" w:sz="0" w:space="0" w:color="auto"/>
                              </w:divBdr>
                              <w:divsChild>
                                <w:div w:id="1671828997">
                                  <w:marLeft w:val="0"/>
                                  <w:marRight w:val="0"/>
                                  <w:marTop w:val="0"/>
                                  <w:marBottom w:val="0"/>
                                  <w:divBdr>
                                    <w:top w:val="none" w:sz="0" w:space="0" w:color="auto"/>
                                    <w:left w:val="none" w:sz="0" w:space="0" w:color="auto"/>
                                    <w:bottom w:val="none" w:sz="0" w:space="0" w:color="auto"/>
                                    <w:right w:val="none" w:sz="0" w:space="0" w:color="auto"/>
                                  </w:divBdr>
                                  <w:divsChild>
                                    <w:div w:id="188884363">
                                      <w:marLeft w:val="0"/>
                                      <w:marRight w:val="0"/>
                                      <w:marTop w:val="0"/>
                                      <w:marBottom w:val="0"/>
                                      <w:divBdr>
                                        <w:top w:val="none" w:sz="0" w:space="0" w:color="auto"/>
                                        <w:left w:val="none" w:sz="0" w:space="0" w:color="auto"/>
                                        <w:bottom w:val="none" w:sz="0" w:space="0" w:color="auto"/>
                                        <w:right w:val="none" w:sz="0" w:space="0" w:color="auto"/>
                                      </w:divBdr>
                                    </w:div>
                                  </w:divsChild>
                                </w:div>
                                <w:div w:id="1052074124">
                                  <w:marLeft w:val="0"/>
                                  <w:marRight w:val="0"/>
                                  <w:marTop w:val="0"/>
                                  <w:marBottom w:val="0"/>
                                  <w:divBdr>
                                    <w:top w:val="none" w:sz="0" w:space="0" w:color="auto"/>
                                    <w:left w:val="none" w:sz="0" w:space="0" w:color="auto"/>
                                    <w:bottom w:val="none" w:sz="0" w:space="0" w:color="auto"/>
                                    <w:right w:val="none" w:sz="0" w:space="0" w:color="auto"/>
                                  </w:divBdr>
                                </w:div>
                              </w:divsChild>
                            </w:div>
                            <w:div w:id="1865169848">
                              <w:marLeft w:val="0"/>
                              <w:marRight w:val="0"/>
                              <w:marTop w:val="0"/>
                              <w:marBottom w:val="0"/>
                              <w:divBdr>
                                <w:top w:val="none" w:sz="0" w:space="0" w:color="auto"/>
                                <w:left w:val="none" w:sz="0" w:space="0" w:color="auto"/>
                                <w:bottom w:val="none" w:sz="0" w:space="0" w:color="auto"/>
                                <w:right w:val="none" w:sz="0" w:space="0" w:color="auto"/>
                              </w:divBdr>
                              <w:divsChild>
                                <w:div w:id="1574972857">
                                  <w:marLeft w:val="0"/>
                                  <w:marRight w:val="225"/>
                                  <w:marTop w:val="0"/>
                                  <w:marBottom w:val="120"/>
                                  <w:divBdr>
                                    <w:top w:val="none" w:sz="0" w:space="0" w:color="auto"/>
                                    <w:left w:val="none" w:sz="0" w:space="0" w:color="auto"/>
                                    <w:bottom w:val="none" w:sz="0" w:space="0" w:color="auto"/>
                                    <w:right w:val="none" w:sz="0" w:space="0" w:color="auto"/>
                                  </w:divBdr>
                                </w:div>
                                <w:div w:id="899708290">
                                  <w:marLeft w:val="0"/>
                                  <w:marRight w:val="225"/>
                                  <w:marTop w:val="0"/>
                                  <w:marBottom w:val="120"/>
                                  <w:divBdr>
                                    <w:top w:val="none" w:sz="0" w:space="0" w:color="auto"/>
                                    <w:left w:val="none" w:sz="0" w:space="0" w:color="auto"/>
                                    <w:bottom w:val="none" w:sz="0" w:space="0" w:color="auto"/>
                                    <w:right w:val="none" w:sz="0" w:space="0" w:color="auto"/>
                                  </w:divBdr>
                                </w:div>
                                <w:div w:id="951134797">
                                  <w:marLeft w:val="0"/>
                                  <w:marRight w:val="225"/>
                                  <w:marTop w:val="0"/>
                                  <w:marBottom w:val="120"/>
                                  <w:divBdr>
                                    <w:top w:val="none" w:sz="0" w:space="0" w:color="auto"/>
                                    <w:left w:val="none" w:sz="0" w:space="0" w:color="auto"/>
                                    <w:bottom w:val="none" w:sz="0" w:space="0" w:color="auto"/>
                                    <w:right w:val="none" w:sz="0" w:space="0" w:color="auto"/>
                                  </w:divBdr>
                                </w:div>
                                <w:div w:id="1565531797">
                                  <w:marLeft w:val="0"/>
                                  <w:marRight w:val="225"/>
                                  <w:marTop w:val="0"/>
                                  <w:marBottom w:val="120"/>
                                  <w:divBdr>
                                    <w:top w:val="none" w:sz="0" w:space="0" w:color="auto"/>
                                    <w:left w:val="none" w:sz="0" w:space="0" w:color="auto"/>
                                    <w:bottom w:val="none" w:sz="0" w:space="0" w:color="auto"/>
                                    <w:right w:val="none" w:sz="0" w:space="0" w:color="auto"/>
                                  </w:divBdr>
                                </w:div>
                                <w:div w:id="976421888">
                                  <w:marLeft w:val="0"/>
                                  <w:marRight w:val="225"/>
                                  <w:marTop w:val="0"/>
                                  <w:marBottom w:val="120"/>
                                  <w:divBdr>
                                    <w:top w:val="none" w:sz="0" w:space="0" w:color="auto"/>
                                    <w:left w:val="none" w:sz="0" w:space="0" w:color="auto"/>
                                    <w:bottom w:val="none" w:sz="0" w:space="0" w:color="auto"/>
                                    <w:right w:val="none" w:sz="0" w:space="0" w:color="auto"/>
                                  </w:divBdr>
                                </w:div>
                              </w:divsChild>
                            </w:div>
                          </w:divsChild>
                        </w:div>
                        <w:div w:id="1675302427">
                          <w:marLeft w:val="0"/>
                          <w:marRight w:val="0"/>
                          <w:marTop w:val="0"/>
                          <w:marBottom w:val="0"/>
                          <w:divBdr>
                            <w:top w:val="none" w:sz="0" w:space="0" w:color="auto"/>
                            <w:left w:val="none" w:sz="0" w:space="0" w:color="auto"/>
                            <w:bottom w:val="none" w:sz="0" w:space="0" w:color="auto"/>
                            <w:right w:val="none" w:sz="0" w:space="0" w:color="auto"/>
                          </w:divBdr>
                          <w:divsChild>
                            <w:div w:id="338508466">
                              <w:marLeft w:val="0"/>
                              <w:marRight w:val="0"/>
                              <w:marTop w:val="0"/>
                              <w:marBottom w:val="0"/>
                              <w:divBdr>
                                <w:top w:val="none" w:sz="0" w:space="0" w:color="auto"/>
                                <w:left w:val="none" w:sz="0" w:space="0" w:color="auto"/>
                                <w:bottom w:val="none" w:sz="0" w:space="0" w:color="auto"/>
                                <w:right w:val="none" w:sz="0" w:space="0" w:color="auto"/>
                              </w:divBdr>
                              <w:divsChild>
                                <w:div w:id="1626689406">
                                  <w:blockQuote w:val="1"/>
                                  <w:marLeft w:val="0"/>
                                  <w:marRight w:val="0"/>
                                  <w:marTop w:val="300"/>
                                  <w:marBottom w:val="300"/>
                                  <w:divBdr>
                                    <w:top w:val="none" w:sz="0" w:space="0" w:color="auto"/>
                                    <w:left w:val="single" w:sz="36" w:space="0" w:color="66A6FF"/>
                                    <w:bottom w:val="none" w:sz="0" w:space="0" w:color="auto"/>
                                    <w:right w:val="none" w:sz="0" w:space="0" w:color="auto"/>
                                  </w:divBdr>
                                </w:div>
                                <w:div w:id="492836039">
                                  <w:marLeft w:val="0"/>
                                  <w:marRight w:val="0"/>
                                  <w:marTop w:val="0"/>
                                  <w:marBottom w:val="0"/>
                                  <w:divBdr>
                                    <w:top w:val="none" w:sz="0" w:space="0" w:color="auto"/>
                                    <w:left w:val="none" w:sz="0" w:space="0" w:color="auto"/>
                                    <w:bottom w:val="none" w:sz="0" w:space="0" w:color="auto"/>
                                    <w:right w:val="none" w:sz="0" w:space="0" w:color="auto"/>
                                  </w:divBdr>
                                  <w:divsChild>
                                    <w:div w:id="928586087">
                                      <w:marLeft w:val="0"/>
                                      <w:marRight w:val="0"/>
                                      <w:marTop w:val="0"/>
                                      <w:marBottom w:val="0"/>
                                      <w:divBdr>
                                        <w:top w:val="none" w:sz="0" w:space="0" w:color="auto"/>
                                        <w:left w:val="none" w:sz="0" w:space="0" w:color="auto"/>
                                        <w:bottom w:val="none" w:sz="0" w:space="0" w:color="auto"/>
                                        <w:right w:val="none" w:sz="0" w:space="0" w:color="auto"/>
                                      </w:divBdr>
                                    </w:div>
                                  </w:divsChild>
                                </w:div>
                                <w:div w:id="1538280394">
                                  <w:marLeft w:val="0"/>
                                  <w:marRight w:val="0"/>
                                  <w:marTop w:val="0"/>
                                  <w:marBottom w:val="0"/>
                                  <w:divBdr>
                                    <w:top w:val="none" w:sz="0" w:space="0" w:color="auto"/>
                                    <w:left w:val="none" w:sz="0" w:space="0" w:color="auto"/>
                                    <w:bottom w:val="none" w:sz="0" w:space="0" w:color="auto"/>
                                    <w:right w:val="none" w:sz="0" w:space="0" w:color="auto"/>
                                  </w:divBdr>
                                  <w:divsChild>
                                    <w:div w:id="1424373903">
                                      <w:marLeft w:val="0"/>
                                      <w:marRight w:val="0"/>
                                      <w:marTop w:val="0"/>
                                      <w:marBottom w:val="0"/>
                                      <w:divBdr>
                                        <w:top w:val="none" w:sz="0" w:space="0" w:color="auto"/>
                                        <w:left w:val="none" w:sz="0" w:space="0" w:color="auto"/>
                                        <w:bottom w:val="none" w:sz="0" w:space="0" w:color="auto"/>
                                        <w:right w:val="none" w:sz="0" w:space="0" w:color="auto"/>
                                      </w:divBdr>
                                    </w:div>
                                  </w:divsChild>
                                </w:div>
                                <w:div w:id="2133939252">
                                  <w:marLeft w:val="0"/>
                                  <w:marRight w:val="0"/>
                                  <w:marTop w:val="0"/>
                                  <w:marBottom w:val="0"/>
                                  <w:divBdr>
                                    <w:top w:val="none" w:sz="0" w:space="0" w:color="auto"/>
                                    <w:left w:val="none" w:sz="0" w:space="0" w:color="auto"/>
                                    <w:bottom w:val="none" w:sz="0" w:space="0" w:color="auto"/>
                                    <w:right w:val="none" w:sz="0" w:space="0" w:color="auto"/>
                                  </w:divBdr>
                                  <w:divsChild>
                                    <w:div w:id="1767993862">
                                      <w:marLeft w:val="0"/>
                                      <w:marRight w:val="0"/>
                                      <w:marTop w:val="0"/>
                                      <w:marBottom w:val="0"/>
                                      <w:divBdr>
                                        <w:top w:val="none" w:sz="0" w:space="0" w:color="auto"/>
                                        <w:left w:val="none" w:sz="0" w:space="0" w:color="auto"/>
                                        <w:bottom w:val="none" w:sz="0" w:space="0" w:color="auto"/>
                                        <w:right w:val="none" w:sz="0" w:space="0" w:color="auto"/>
                                      </w:divBdr>
                                    </w:div>
                                  </w:divsChild>
                                </w:div>
                                <w:div w:id="1598364597">
                                  <w:blockQuote w:val="1"/>
                                  <w:marLeft w:val="0"/>
                                  <w:marRight w:val="0"/>
                                  <w:marTop w:val="300"/>
                                  <w:marBottom w:val="300"/>
                                  <w:divBdr>
                                    <w:top w:val="none" w:sz="0" w:space="0" w:color="auto"/>
                                    <w:left w:val="single" w:sz="36" w:space="0" w:color="66A6FF"/>
                                    <w:bottom w:val="none" w:sz="0" w:space="0" w:color="auto"/>
                                    <w:right w:val="none" w:sz="0" w:space="0" w:color="auto"/>
                                  </w:divBdr>
                                </w:div>
                                <w:div w:id="128406317">
                                  <w:marLeft w:val="0"/>
                                  <w:marRight w:val="0"/>
                                  <w:marTop w:val="0"/>
                                  <w:marBottom w:val="0"/>
                                  <w:divBdr>
                                    <w:top w:val="none" w:sz="0" w:space="0" w:color="auto"/>
                                    <w:left w:val="none" w:sz="0" w:space="0" w:color="auto"/>
                                    <w:bottom w:val="none" w:sz="0" w:space="0" w:color="auto"/>
                                    <w:right w:val="none" w:sz="0" w:space="0" w:color="auto"/>
                                  </w:divBdr>
                                  <w:divsChild>
                                    <w:div w:id="194006295">
                                      <w:marLeft w:val="0"/>
                                      <w:marRight w:val="0"/>
                                      <w:marTop w:val="0"/>
                                      <w:marBottom w:val="0"/>
                                      <w:divBdr>
                                        <w:top w:val="none" w:sz="0" w:space="0" w:color="auto"/>
                                        <w:left w:val="none" w:sz="0" w:space="0" w:color="auto"/>
                                        <w:bottom w:val="none" w:sz="0" w:space="0" w:color="auto"/>
                                        <w:right w:val="none" w:sz="0" w:space="0" w:color="auto"/>
                                      </w:divBdr>
                                    </w:div>
                                  </w:divsChild>
                                </w:div>
                                <w:div w:id="478229045">
                                  <w:marLeft w:val="0"/>
                                  <w:marRight w:val="0"/>
                                  <w:marTop w:val="0"/>
                                  <w:marBottom w:val="0"/>
                                  <w:divBdr>
                                    <w:top w:val="none" w:sz="0" w:space="0" w:color="auto"/>
                                    <w:left w:val="none" w:sz="0" w:space="0" w:color="auto"/>
                                    <w:bottom w:val="none" w:sz="0" w:space="0" w:color="auto"/>
                                    <w:right w:val="none" w:sz="0" w:space="0" w:color="auto"/>
                                  </w:divBdr>
                                  <w:divsChild>
                                    <w:div w:id="354238466">
                                      <w:marLeft w:val="0"/>
                                      <w:marRight w:val="0"/>
                                      <w:marTop w:val="0"/>
                                      <w:marBottom w:val="0"/>
                                      <w:divBdr>
                                        <w:top w:val="none" w:sz="0" w:space="0" w:color="auto"/>
                                        <w:left w:val="none" w:sz="0" w:space="0" w:color="auto"/>
                                        <w:bottom w:val="none" w:sz="0" w:space="0" w:color="auto"/>
                                        <w:right w:val="none" w:sz="0" w:space="0" w:color="auto"/>
                                      </w:divBdr>
                                    </w:div>
                                  </w:divsChild>
                                </w:div>
                                <w:div w:id="1820341464">
                                  <w:marLeft w:val="0"/>
                                  <w:marRight w:val="0"/>
                                  <w:marTop w:val="0"/>
                                  <w:marBottom w:val="0"/>
                                  <w:divBdr>
                                    <w:top w:val="none" w:sz="0" w:space="0" w:color="auto"/>
                                    <w:left w:val="none" w:sz="0" w:space="0" w:color="auto"/>
                                    <w:bottom w:val="none" w:sz="0" w:space="0" w:color="auto"/>
                                    <w:right w:val="none" w:sz="0" w:space="0" w:color="auto"/>
                                  </w:divBdr>
                                  <w:divsChild>
                                    <w:div w:id="642345717">
                                      <w:marLeft w:val="0"/>
                                      <w:marRight w:val="0"/>
                                      <w:marTop w:val="0"/>
                                      <w:marBottom w:val="0"/>
                                      <w:divBdr>
                                        <w:top w:val="none" w:sz="0" w:space="0" w:color="auto"/>
                                        <w:left w:val="none" w:sz="0" w:space="0" w:color="auto"/>
                                        <w:bottom w:val="none" w:sz="0" w:space="0" w:color="auto"/>
                                        <w:right w:val="none" w:sz="0" w:space="0" w:color="auto"/>
                                      </w:divBdr>
                                    </w:div>
                                  </w:divsChild>
                                </w:div>
                                <w:div w:id="1585647439">
                                  <w:marLeft w:val="0"/>
                                  <w:marRight w:val="0"/>
                                  <w:marTop w:val="0"/>
                                  <w:marBottom w:val="0"/>
                                  <w:divBdr>
                                    <w:top w:val="none" w:sz="0" w:space="0" w:color="auto"/>
                                    <w:left w:val="none" w:sz="0" w:space="0" w:color="auto"/>
                                    <w:bottom w:val="none" w:sz="0" w:space="0" w:color="auto"/>
                                    <w:right w:val="none" w:sz="0" w:space="0" w:color="auto"/>
                                  </w:divBdr>
                                  <w:divsChild>
                                    <w:div w:id="1219391532">
                                      <w:marLeft w:val="0"/>
                                      <w:marRight w:val="0"/>
                                      <w:marTop w:val="0"/>
                                      <w:marBottom w:val="0"/>
                                      <w:divBdr>
                                        <w:top w:val="none" w:sz="0" w:space="0" w:color="auto"/>
                                        <w:left w:val="none" w:sz="0" w:space="0" w:color="auto"/>
                                        <w:bottom w:val="none" w:sz="0" w:space="0" w:color="auto"/>
                                        <w:right w:val="none" w:sz="0" w:space="0" w:color="auto"/>
                                      </w:divBdr>
                                    </w:div>
                                  </w:divsChild>
                                </w:div>
                                <w:div w:id="1243687591">
                                  <w:blockQuote w:val="1"/>
                                  <w:marLeft w:val="0"/>
                                  <w:marRight w:val="0"/>
                                  <w:marTop w:val="300"/>
                                  <w:marBottom w:val="300"/>
                                  <w:divBdr>
                                    <w:top w:val="none" w:sz="0" w:space="0" w:color="auto"/>
                                    <w:left w:val="single" w:sz="36" w:space="0" w:color="66A6FF"/>
                                    <w:bottom w:val="none" w:sz="0" w:space="0" w:color="auto"/>
                                    <w:right w:val="none" w:sz="0" w:space="0" w:color="auto"/>
                                  </w:divBdr>
                                </w:div>
                                <w:div w:id="1166477351">
                                  <w:marLeft w:val="0"/>
                                  <w:marRight w:val="0"/>
                                  <w:marTop w:val="0"/>
                                  <w:marBottom w:val="0"/>
                                  <w:divBdr>
                                    <w:top w:val="none" w:sz="0" w:space="0" w:color="auto"/>
                                    <w:left w:val="none" w:sz="0" w:space="0" w:color="auto"/>
                                    <w:bottom w:val="none" w:sz="0" w:space="0" w:color="auto"/>
                                    <w:right w:val="none" w:sz="0" w:space="0" w:color="auto"/>
                                  </w:divBdr>
                                  <w:divsChild>
                                    <w:div w:id="1488859191">
                                      <w:marLeft w:val="0"/>
                                      <w:marRight w:val="0"/>
                                      <w:marTop w:val="0"/>
                                      <w:marBottom w:val="0"/>
                                      <w:divBdr>
                                        <w:top w:val="none" w:sz="0" w:space="0" w:color="auto"/>
                                        <w:left w:val="none" w:sz="0" w:space="0" w:color="auto"/>
                                        <w:bottom w:val="none" w:sz="0" w:space="0" w:color="auto"/>
                                        <w:right w:val="none" w:sz="0" w:space="0" w:color="auto"/>
                                      </w:divBdr>
                                    </w:div>
                                  </w:divsChild>
                                </w:div>
                                <w:div w:id="1939097566">
                                  <w:marLeft w:val="0"/>
                                  <w:marRight w:val="0"/>
                                  <w:marTop w:val="0"/>
                                  <w:marBottom w:val="0"/>
                                  <w:divBdr>
                                    <w:top w:val="none" w:sz="0" w:space="0" w:color="auto"/>
                                    <w:left w:val="none" w:sz="0" w:space="0" w:color="auto"/>
                                    <w:bottom w:val="none" w:sz="0" w:space="0" w:color="auto"/>
                                    <w:right w:val="none" w:sz="0" w:space="0" w:color="auto"/>
                                  </w:divBdr>
                                  <w:divsChild>
                                    <w:div w:id="1509982120">
                                      <w:marLeft w:val="0"/>
                                      <w:marRight w:val="0"/>
                                      <w:marTop w:val="0"/>
                                      <w:marBottom w:val="0"/>
                                      <w:divBdr>
                                        <w:top w:val="none" w:sz="0" w:space="0" w:color="auto"/>
                                        <w:left w:val="none" w:sz="0" w:space="0" w:color="auto"/>
                                        <w:bottom w:val="none" w:sz="0" w:space="0" w:color="auto"/>
                                        <w:right w:val="none" w:sz="0" w:space="0" w:color="auto"/>
                                      </w:divBdr>
                                    </w:div>
                                  </w:divsChild>
                                </w:div>
                                <w:div w:id="1800418955">
                                  <w:marLeft w:val="0"/>
                                  <w:marRight w:val="0"/>
                                  <w:marTop w:val="0"/>
                                  <w:marBottom w:val="0"/>
                                  <w:divBdr>
                                    <w:top w:val="none" w:sz="0" w:space="0" w:color="auto"/>
                                    <w:left w:val="none" w:sz="0" w:space="0" w:color="auto"/>
                                    <w:bottom w:val="none" w:sz="0" w:space="0" w:color="auto"/>
                                    <w:right w:val="none" w:sz="0" w:space="0" w:color="auto"/>
                                  </w:divBdr>
                                  <w:divsChild>
                                    <w:div w:id="830176548">
                                      <w:marLeft w:val="0"/>
                                      <w:marRight w:val="0"/>
                                      <w:marTop w:val="0"/>
                                      <w:marBottom w:val="0"/>
                                      <w:divBdr>
                                        <w:top w:val="none" w:sz="0" w:space="0" w:color="auto"/>
                                        <w:left w:val="none" w:sz="0" w:space="0" w:color="auto"/>
                                        <w:bottom w:val="none" w:sz="0" w:space="0" w:color="auto"/>
                                        <w:right w:val="none" w:sz="0" w:space="0" w:color="auto"/>
                                      </w:divBdr>
                                    </w:div>
                                  </w:divsChild>
                                </w:div>
                                <w:div w:id="2082173773">
                                  <w:marLeft w:val="0"/>
                                  <w:marRight w:val="0"/>
                                  <w:marTop w:val="0"/>
                                  <w:marBottom w:val="0"/>
                                  <w:divBdr>
                                    <w:top w:val="none" w:sz="0" w:space="0" w:color="auto"/>
                                    <w:left w:val="none" w:sz="0" w:space="0" w:color="auto"/>
                                    <w:bottom w:val="none" w:sz="0" w:space="0" w:color="auto"/>
                                    <w:right w:val="none" w:sz="0" w:space="0" w:color="auto"/>
                                  </w:divBdr>
                                  <w:divsChild>
                                    <w:div w:id="341856031">
                                      <w:marLeft w:val="0"/>
                                      <w:marRight w:val="0"/>
                                      <w:marTop w:val="0"/>
                                      <w:marBottom w:val="0"/>
                                      <w:divBdr>
                                        <w:top w:val="none" w:sz="0" w:space="0" w:color="auto"/>
                                        <w:left w:val="none" w:sz="0" w:space="0" w:color="auto"/>
                                        <w:bottom w:val="none" w:sz="0" w:space="0" w:color="auto"/>
                                        <w:right w:val="none" w:sz="0" w:space="0" w:color="auto"/>
                                      </w:divBdr>
                                    </w:div>
                                  </w:divsChild>
                                </w:div>
                                <w:div w:id="965962766">
                                  <w:marLeft w:val="0"/>
                                  <w:marRight w:val="0"/>
                                  <w:marTop w:val="0"/>
                                  <w:marBottom w:val="0"/>
                                  <w:divBdr>
                                    <w:top w:val="none" w:sz="0" w:space="0" w:color="auto"/>
                                    <w:left w:val="none" w:sz="0" w:space="0" w:color="auto"/>
                                    <w:bottom w:val="none" w:sz="0" w:space="0" w:color="auto"/>
                                    <w:right w:val="none" w:sz="0" w:space="0" w:color="auto"/>
                                  </w:divBdr>
                                  <w:divsChild>
                                    <w:div w:id="2132822109">
                                      <w:marLeft w:val="0"/>
                                      <w:marRight w:val="0"/>
                                      <w:marTop w:val="0"/>
                                      <w:marBottom w:val="0"/>
                                      <w:divBdr>
                                        <w:top w:val="none" w:sz="0" w:space="0" w:color="auto"/>
                                        <w:left w:val="none" w:sz="0" w:space="0" w:color="auto"/>
                                        <w:bottom w:val="none" w:sz="0" w:space="0" w:color="auto"/>
                                        <w:right w:val="none" w:sz="0" w:space="0" w:color="auto"/>
                                      </w:divBdr>
                                    </w:div>
                                  </w:divsChild>
                                </w:div>
                                <w:div w:id="277027659">
                                  <w:blockQuote w:val="1"/>
                                  <w:marLeft w:val="0"/>
                                  <w:marRight w:val="0"/>
                                  <w:marTop w:val="300"/>
                                  <w:marBottom w:val="300"/>
                                  <w:divBdr>
                                    <w:top w:val="none" w:sz="0" w:space="0" w:color="auto"/>
                                    <w:left w:val="single" w:sz="36" w:space="0" w:color="66A6FF"/>
                                    <w:bottom w:val="none" w:sz="0" w:space="0" w:color="auto"/>
                                    <w:right w:val="none" w:sz="0" w:space="0" w:color="auto"/>
                                  </w:divBdr>
                                </w:div>
                                <w:div w:id="1650985351">
                                  <w:marLeft w:val="0"/>
                                  <w:marRight w:val="0"/>
                                  <w:marTop w:val="0"/>
                                  <w:marBottom w:val="0"/>
                                  <w:divBdr>
                                    <w:top w:val="none" w:sz="0" w:space="0" w:color="auto"/>
                                    <w:left w:val="none" w:sz="0" w:space="0" w:color="auto"/>
                                    <w:bottom w:val="none" w:sz="0" w:space="0" w:color="auto"/>
                                    <w:right w:val="none" w:sz="0" w:space="0" w:color="auto"/>
                                  </w:divBdr>
                                  <w:divsChild>
                                    <w:div w:id="758869382">
                                      <w:marLeft w:val="0"/>
                                      <w:marRight w:val="0"/>
                                      <w:marTop w:val="0"/>
                                      <w:marBottom w:val="0"/>
                                      <w:divBdr>
                                        <w:top w:val="none" w:sz="0" w:space="0" w:color="auto"/>
                                        <w:left w:val="none" w:sz="0" w:space="0" w:color="auto"/>
                                        <w:bottom w:val="none" w:sz="0" w:space="0" w:color="auto"/>
                                        <w:right w:val="none" w:sz="0" w:space="0" w:color="auto"/>
                                      </w:divBdr>
                                    </w:div>
                                  </w:divsChild>
                                </w:div>
                                <w:div w:id="1202742164">
                                  <w:marLeft w:val="0"/>
                                  <w:marRight w:val="0"/>
                                  <w:marTop w:val="0"/>
                                  <w:marBottom w:val="0"/>
                                  <w:divBdr>
                                    <w:top w:val="none" w:sz="0" w:space="0" w:color="auto"/>
                                    <w:left w:val="none" w:sz="0" w:space="0" w:color="auto"/>
                                    <w:bottom w:val="none" w:sz="0" w:space="0" w:color="auto"/>
                                    <w:right w:val="none" w:sz="0" w:space="0" w:color="auto"/>
                                  </w:divBdr>
                                  <w:divsChild>
                                    <w:div w:id="422723680">
                                      <w:marLeft w:val="0"/>
                                      <w:marRight w:val="0"/>
                                      <w:marTop w:val="0"/>
                                      <w:marBottom w:val="0"/>
                                      <w:divBdr>
                                        <w:top w:val="none" w:sz="0" w:space="0" w:color="auto"/>
                                        <w:left w:val="none" w:sz="0" w:space="0" w:color="auto"/>
                                        <w:bottom w:val="none" w:sz="0" w:space="0" w:color="auto"/>
                                        <w:right w:val="none" w:sz="0" w:space="0" w:color="auto"/>
                                      </w:divBdr>
                                    </w:div>
                                  </w:divsChild>
                                </w:div>
                                <w:div w:id="396364418">
                                  <w:marLeft w:val="0"/>
                                  <w:marRight w:val="0"/>
                                  <w:marTop w:val="0"/>
                                  <w:marBottom w:val="0"/>
                                  <w:divBdr>
                                    <w:top w:val="none" w:sz="0" w:space="0" w:color="auto"/>
                                    <w:left w:val="none" w:sz="0" w:space="0" w:color="auto"/>
                                    <w:bottom w:val="none" w:sz="0" w:space="0" w:color="auto"/>
                                    <w:right w:val="none" w:sz="0" w:space="0" w:color="auto"/>
                                  </w:divBdr>
                                  <w:divsChild>
                                    <w:div w:id="1324355402">
                                      <w:marLeft w:val="0"/>
                                      <w:marRight w:val="0"/>
                                      <w:marTop w:val="0"/>
                                      <w:marBottom w:val="0"/>
                                      <w:divBdr>
                                        <w:top w:val="none" w:sz="0" w:space="0" w:color="auto"/>
                                        <w:left w:val="none" w:sz="0" w:space="0" w:color="auto"/>
                                        <w:bottom w:val="none" w:sz="0" w:space="0" w:color="auto"/>
                                        <w:right w:val="none" w:sz="0" w:space="0" w:color="auto"/>
                                      </w:divBdr>
                                    </w:div>
                                  </w:divsChild>
                                </w:div>
                                <w:div w:id="1912498978">
                                  <w:marLeft w:val="0"/>
                                  <w:marRight w:val="0"/>
                                  <w:marTop w:val="0"/>
                                  <w:marBottom w:val="0"/>
                                  <w:divBdr>
                                    <w:top w:val="none" w:sz="0" w:space="0" w:color="auto"/>
                                    <w:left w:val="none" w:sz="0" w:space="0" w:color="auto"/>
                                    <w:bottom w:val="none" w:sz="0" w:space="0" w:color="auto"/>
                                    <w:right w:val="none" w:sz="0" w:space="0" w:color="auto"/>
                                  </w:divBdr>
                                  <w:divsChild>
                                    <w:div w:id="795608728">
                                      <w:marLeft w:val="0"/>
                                      <w:marRight w:val="0"/>
                                      <w:marTop w:val="0"/>
                                      <w:marBottom w:val="0"/>
                                      <w:divBdr>
                                        <w:top w:val="none" w:sz="0" w:space="0" w:color="auto"/>
                                        <w:left w:val="none" w:sz="0" w:space="0" w:color="auto"/>
                                        <w:bottom w:val="none" w:sz="0" w:space="0" w:color="auto"/>
                                        <w:right w:val="none" w:sz="0" w:space="0" w:color="auto"/>
                                      </w:divBdr>
                                    </w:div>
                                  </w:divsChild>
                                </w:div>
                                <w:div w:id="1095246706">
                                  <w:marLeft w:val="0"/>
                                  <w:marRight w:val="0"/>
                                  <w:marTop w:val="0"/>
                                  <w:marBottom w:val="0"/>
                                  <w:divBdr>
                                    <w:top w:val="none" w:sz="0" w:space="0" w:color="auto"/>
                                    <w:left w:val="none" w:sz="0" w:space="0" w:color="auto"/>
                                    <w:bottom w:val="none" w:sz="0" w:space="0" w:color="auto"/>
                                    <w:right w:val="none" w:sz="0" w:space="0" w:color="auto"/>
                                  </w:divBdr>
                                  <w:divsChild>
                                    <w:div w:id="239021221">
                                      <w:marLeft w:val="0"/>
                                      <w:marRight w:val="0"/>
                                      <w:marTop w:val="0"/>
                                      <w:marBottom w:val="0"/>
                                      <w:divBdr>
                                        <w:top w:val="none" w:sz="0" w:space="0" w:color="auto"/>
                                        <w:left w:val="none" w:sz="0" w:space="0" w:color="auto"/>
                                        <w:bottom w:val="none" w:sz="0" w:space="0" w:color="auto"/>
                                        <w:right w:val="none" w:sz="0" w:space="0" w:color="auto"/>
                                      </w:divBdr>
                                    </w:div>
                                  </w:divsChild>
                                </w:div>
                                <w:div w:id="1759407382">
                                  <w:marLeft w:val="0"/>
                                  <w:marRight w:val="0"/>
                                  <w:marTop w:val="0"/>
                                  <w:marBottom w:val="0"/>
                                  <w:divBdr>
                                    <w:top w:val="none" w:sz="0" w:space="0" w:color="auto"/>
                                    <w:left w:val="none" w:sz="0" w:space="0" w:color="auto"/>
                                    <w:bottom w:val="none" w:sz="0" w:space="0" w:color="auto"/>
                                    <w:right w:val="none" w:sz="0" w:space="0" w:color="auto"/>
                                  </w:divBdr>
                                  <w:divsChild>
                                    <w:div w:id="1861696599">
                                      <w:marLeft w:val="0"/>
                                      <w:marRight w:val="0"/>
                                      <w:marTop w:val="0"/>
                                      <w:marBottom w:val="0"/>
                                      <w:divBdr>
                                        <w:top w:val="none" w:sz="0" w:space="0" w:color="auto"/>
                                        <w:left w:val="none" w:sz="0" w:space="0" w:color="auto"/>
                                        <w:bottom w:val="none" w:sz="0" w:space="0" w:color="auto"/>
                                        <w:right w:val="none" w:sz="0" w:space="0" w:color="auto"/>
                                      </w:divBdr>
                                    </w:div>
                                  </w:divsChild>
                                </w:div>
                                <w:div w:id="1820271462">
                                  <w:marLeft w:val="0"/>
                                  <w:marRight w:val="0"/>
                                  <w:marTop w:val="0"/>
                                  <w:marBottom w:val="0"/>
                                  <w:divBdr>
                                    <w:top w:val="none" w:sz="0" w:space="0" w:color="auto"/>
                                    <w:left w:val="none" w:sz="0" w:space="0" w:color="auto"/>
                                    <w:bottom w:val="none" w:sz="0" w:space="0" w:color="auto"/>
                                    <w:right w:val="none" w:sz="0" w:space="0" w:color="auto"/>
                                  </w:divBdr>
                                  <w:divsChild>
                                    <w:div w:id="403380188">
                                      <w:marLeft w:val="0"/>
                                      <w:marRight w:val="0"/>
                                      <w:marTop w:val="0"/>
                                      <w:marBottom w:val="0"/>
                                      <w:divBdr>
                                        <w:top w:val="none" w:sz="0" w:space="0" w:color="auto"/>
                                        <w:left w:val="none" w:sz="0" w:space="0" w:color="auto"/>
                                        <w:bottom w:val="none" w:sz="0" w:space="0" w:color="auto"/>
                                        <w:right w:val="none" w:sz="0" w:space="0" w:color="auto"/>
                                      </w:divBdr>
                                    </w:div>
                                  </w:divsChild>
                                </w:div>
                                <w:div w:id="862524066">
                                  <w:marLeft w:val="0"/>
                                  <w:marRight w:val="0"/>
                                  <w:marTop w:val="0"/>
                                  <w:marBottom w:val="0"/>
                                  <w:divBdr>
                                    <w:top w:val="none" w:sz="0" w:space="0" w:color="auto"/>
                                    <w:left w:val="none" w:sz="0" w:space="0" w:color="auto"/>
                                    <w:bottom w:val="none" w:sz="0" w:space="0" w:color="auto"/>
                                    <w:right w:val="none" w:sz="0" w:space="0" w:color="auto"/>
                                  </w:divBdr>
                                  <w:divsChild>
                                    <w:div w:id="33359100">
                                      <w:marLeft w:val="0"/>
                                      <w:marRight w:val="0"/>
                                      <w:marTop w:val="0"/>
                                      <w:marBottom w:val="0"/>
                                      <w:divBdr>
                                        <w:top w:val="none" w:sz="0" w:space="0" w:color="auto"/>
                                        <w:left w:val="none" w:sz="0" w:space="0" w:color="auto"/>
                                        <w:bottom w:val="none" w:sz="0" w:space="0" w:color="auto"/>
                                        <w:right w:val="none" w:sz="0" w:space="0" w:color="auto"/>
                                      </w:divBdr>
                                    </w:div>
                                  </w:divsChild>
                                </w:div>
                                <w:div w:id="1449934910">
                                  <w:blockQuote w:val="1"/>
                                  <w:marLeft w:val="0"/>
                                  <w:marRight w:val="0"/>
                                  <w:marTop w:val="300"/>
                                  <w:marBottom w:val="300"/>
                                  <w:divBdr>
                                    <w:top w:val="none" w:sz="0" w:space="0" w:color="auto"/>
                                    <w:left w:val="single" w:sz="36" w:space="0" w:color="66A6FF"/>
                                    <w:bottom w:val="none" w:sz="0" w:space="0" w:color="auto"/>
                                    <w:right w:val="none" w:sz="0" w:space="0" w:color="auto"/>
                                  </w:divBdr>
                                </w:div>
                                <w:div w:id="955866334">
                                  <w:marLeft w:val="0"/>
                                  <w:marRight w:val="0"/>
                                  <w:marTop w:val="0"/>
                                  <w:marBottom w:val="0"/>
                                  <w:divBdr>
                                    <w:top w:val="none" w:sz="0" w:space="0" w:color="auto"/>
                                    <w:left w:val="none" w:sz="0" w:space="0" w:color="auto"/>
                                    <w:bottom w:val="none" w:sz="0" w:space="0" w:color="auto"/>
                                    <w:right w:val="none" w:sz="0" w:space="0" w:color="auto"/>
                                  </w:divBdr>
                                  <w:divsChild>
                                    <w:div w:id="361325807">
                                      <w:marLeft w:val="0"/>
                                      <w:marRight w:val="0"/>
                                      <w:marTop w:val="0"/>
                                      <w:marBottom w:val="0"/>
                                      <w:divBdr>
                                        <w:top w:val="none" w:sz="0" w:space="0" w:color="auto"/>
                                        <w:left w:val="none" w:sz="0" w:space="0" w:color="auto"/>
                                        <w:bottom w:val="none" w:sz="0" w:space="0" w:color="auto"/>
                                        <w:right w:val="none" w:sz="0" w:space="0" w:color="auto"/>
                                      </w:divBdr>
                                    </w:div>
                                  </w:divsChild>
                                </w:div>
                                <w:div w:id="1785492697">
                                  <w:marLeft w:val="0"/>
                                  <w:marRight w:val="0"/>
                                  <w:marTop w:val="0"/>
                                  <w:marBottom w:val="0"/>
                                  <w:divBdr>
                                    <w:top w:val="none" w:sz="0" w:space="0" w:color="auto"/>
                                    <w:left w:val="none" w:sz="0" w:space="0" w:color="auto"/>
                                    <w:bottom w:val="none" w:sz="0" w:space="0" w:color="auto"/>
                                    <w:right w:val="none" w:sz="0" w:space="0" w:color="auto"/>
                                  </w:divBdr>
                                  <w:divsChild>
                                    <w:div w:id="1225337855">
                                      <w:marLeft w:val="0"/>
                                      <w:marRight w:val="0"/>
                                      <w:marTop w:val="0"/>
                                      <w:marBottom w:val="0"/>
                                      <w:divBdr>
                                        <w:top w:val="none" w:sz="0" w:space="0" w:color="auto"/>
                                        <w:left w:val="none" w:sz="0" w:space="0" w:color="auto"/>
                                        <w:bottom w:val="none" w:sz="0" w:space="0" w:color="auto"/>
                                        <w:right w:val="none" w:sz="0" w:space="0" w:color="auto"/>
                                      </w:divBdr>
                                    </w:div>
                                  </w:divsChild>
                                </w:div>
                                <w:div w:id="1402293425">
                                  <w:marLeft w:val="0"/>
                                  <w:marRight w:val="0"/>
                                  <w:marTop w:val="0"/>
                                  <w:marBottom w:val="225"/>
                                  <w:divBdr>
                                    <w:top w:val="none" w:sz="0" w:space="0" w:color="auto"/>
                                    <w:left w:val="none" w:sz="0" w:space="0" w:color="auto"/>
                                    <w:bottom w:val="none" w:sz="0" w:space="0" w:color="auto"/>
                                    <w:right w:val="none" w:sz="0" w:space="0" w:color="auto"/>
                                  </w:divBdr>
                                </w:div>
                                <w:div w:id="1196695313">
                                  <w:marLeft w:val="0"/>
                                  <w:marRight w:val="0"/>
                                  <w:marTop w:val="0"/>
                                  <w:marBottom w:val="225"/>
                                  <w:divBdr>
                                    <w:top w:val="none" w:sz="0" w:space="0" w:color="auto"/>
                                    <w:left w:val="none" w:sz="0" w:space="0" w:color="auto"/>
                                    <w:bottom w:val="none" w:sz="0" w:space="0" w:color="auto"/>
                                    <w:right w:val="none" w:sz="0" w:space="0" w:color="auto"/>
                                  </w:divBdr>
                                </w:div>
                                <w:div w:id="1456292179">
                                  <w:marLeft w:val="0"/>
                                  <w:marRight w:val="0"/>
                                  <w:marTop w:val="0"/>
                                  <w:marBottom w:val="225"/>
                                  <w:divBdr>
                                    <w:top w:val="none" w:sz="0" w:space="0" w:color="auto"/>
                                    <w:left w:val="none" w:sz="0" w:space="0" w:color="auto"/>
                                    <w:bottom w:val="none" w:sz="0" w:space="0" w:color="auto"/>
                                    <w:right w:val="none" w:sz="0" w:space="0" w:color="auto"/>
                                  </w:divBdr>
                                </w:div>
                                <w:div w:id="506025125">
                                  <w:marLeft w:val="0"/>
                                  <w:marRight w:val="0"/>
                                  <w:marTop w:val="0"/>
                                  <w:marBottom w:val="0"/>
                                  <w:divBdr>
                                    <w:top w:val="none" w:sz="0" w:space="0" w:color="auto"/>
                                    <w:left w:val="none" w:sz="0" w:space="0" w:color="auto"/>
                                    <w:bottom w:val="none" w:sz="0" w:space="0" w:color="auto"/>
                                    <w:right w:val="none" w:sz="0" w:space="0" w:color="auto"/>
                                  </w:divBdr>
                                  <w:divsChild>
                                    <w:div w:id="810902632">
                                      <w:marLeft w:val="0"/>
                                      <w:marRight w:val="0"/>
                                      <w:marTop w:val="0"/>
                                      <w:marBottom w:val="0"/>
                                      <w:divBdr>
                                        <w:top w:val="none" w:sz="0" w:space="0" w:color="auto"/>
                                        <w:left w:val="none" w:sz="0" w:space="0" w:color="auto"/>
                                        <w:bottom w:val="none" w:sz="0" w:space="0" w:color="auto"/>
                                        <w:right w:val="none" w:sz="0" w:space="0" w:color="auto"/>
                                      </w:divBdr>
                                    </w:div>
                                  </w:divsChild>
                                </w:div>
                                <w:div w:id="1302032140">
                                  <w:marLeft w:val="0"/>
                                  <w:marRight w:val="0"/>
                                  <w:marTop w:val="0"/>
                                  <w:marBottom w:val="0"/>
                                  <w:divBdr>
                                    <w:top w:val="none" w:sz="0" w:space="0" w:color="auto"/>
                                    <w:left w:val="none" w:sz="0" w:space="0" w:color="auto"/>
                                    <w:bottom w:val="none" w:sz="0" w:space="0" w:color="auto"/>
                                    <w:right w:val="none" w:sz="0" w:space="0" w:color="auto"/>
                                  </w:divBdr>
                                  <w:divsChild>
                                    <w:div w:id="1514342543">
                                      <w:marLeft w:val="0"/>
                                      <w:marRight w:val="0"/>
                                      <w:marTop w:val="0"/>
                                      <w:marBottom w:val="0"/>
                                      <w:divBdr>
                                        <w:top w:val="none" w:sz="0" w:space="0" w:color="auto"/>
                                        <w:left w:val="none" w:sz="0" w:space="0" w:color="auto"/>
                                        <w:bottom w:val="none" w:sz="0" w:space="0" w:color="auto"/>
                                        <w:right w:val="none" w:sz="0" w:space="0" w:color="auto"/>
                                      </w:divBdr>
                                    </w:div>
                                  </w:divsChild>
                                </w:div>
                                <w:div w:id="1625229423">
                                  <w:marLeft w:val="0"/>
                                  <w:marRight w:val="0"/>
                                  <w:marTop w:val="0"/>
                                  <w:marBottom w:val="0"/>
                                  <w:divBdr>
                                    <w:top w:val="none" w:sz="0" w:space="0" w:color="auto"/>
                                    <w:left w:val="none" w:sz="0" w:space="0" w:color="auto"/>
                                    <w:bottom w:val="none" w:sz="0" w:space="0" w:color="auto"/>
                                    <w:right w:val="none" w:sz="0" w:space="0" w:color="auto"/>
                                  </w:divBdr>
                                  <w:divsChild>
                                    <w:div w:id="1469477031">
                                      <w:marLeft w:val="0"/>
                                      <w:marRight w:val="0"/>
                                      <w:marTop w:val="0"/>
                                      <w:marBottom w:val="0"/>
                                      <w:divBdr>
                                        <w:top w:val="none" w:sz="0" w:space="0" w:color="auto"/>
                                        <w:left w:val="none" w:sz="0" w:space="0" w:color="auto"/>
                                        <w:bottom w:val="none" w:sz="0" w:space="0" w:color="auto"/>
                                        <w:right w:val="none" w:sz="0" w:space="0" w:color="auto"/>
                                      </w:divBdr>
                                    </w:div>
                                  </w:divsChild>
                                </w:div>
                                <w:div w:id="341474354">
                                  <w:marLeft w:val="0"/>
                                  <w:marRight w:val="0"/>
                                  <w:marTop w:val="0"/>
                                  <w:marBottom w:val="225"/>
                                  <w:divBdr>
                                    <w:top w:val="none" w:sz="0" w:space="0" w:color="auto"/>
                                    <w:left w:val="none" w:sz="0" w:space="0" w:color="auto"/>
                                    <w:bottom w:val="none" w:sz="0" w:space="0" w:color="auto"/>
                                    <w:right w:val="none" w:sz="0" w:space="0" w:color="auto"/>
                                  </w:divBdr>
                                </w:div>
                                <w:div w:id="1142234720">
                                  <w:marLeft w:val="0"/>
                                  <w:marRight w:val="0"/>
                                  <w:marTop w:val="0"/>
                                  <w:marBottom w:val="0"/>
                                  <w:divBdr>
                                    <w:top w:val="none" w:sz="0" w:space="0" w:color="auto"/>
                                    <w:left w:val="none" w:sz="0" w:space="0" w:color="auto"/>
                                    <w:bottom w:val="none" w:sz="0" w:space="0" w:color="auto"/>
                                    <w:right w:val="none" w:sz="0" w:space="0" w:color="auto"/>
                                  </w:divBdr>
                                  <w:divsChild>
                                    <w:div w:id="730884742">
                                      <w:marLeft w:val="0"/>
                                      <w:marRight w:val="0"/>
                                      <w:marTop w:val="0"/>
                                      <w:marBottom w:val="0"/>
                                      <w:divBdr>
                                        <w:top w:val="none" w:sz="0" w:space="0" w:color="auto"/>
                                        <w:left w:val="none" w:sz="0" w:space="0" w:color="auto"/>
                                        <w:bottom w:val="none" w:sz="0" w:space="0" w:color="auto"/>
                                        <w:right w:val="none" w:sz="0" w:space="0" w:color="auto"/>
                                      </w:divBdr>
                                    </w:div>
                                  </w:divsChild>
                                </w:div>
                                <w:div w:id="1442215149">
                                  <w:marLeft w:val="0"/>
                                  <w:marRight w:val="0"/>
                                  <w:marTop w:val="0"/>
                                  <w:marBottom w:val="225"/>
                                  <w:divBdr>
                                    <w:top w:val="none" w:sz="0" w:space="0" w:color="auto"/>
                                    <w:left w:val="none" w:sz="0" w:space="0" w:color="auto"/>
                                    <w:bottom w:val="none" w:sz="0" w:space="0" w:color="auto"/>
                                    <w:right w:val="none" w:sz="0" w:space="0" w:color="auto"/>
                                  </w:divBdr>
                                </w:div>
                                <w:div w:id="905070090">
                                  <w:marLeft w:val="0"/>
                                  <w:marRight w:val="0"/>
                                  <w:marTop w:val="0"/>
                                  <w:marBottom w:val="0"/>
                                  <w:divBdr>
                                    <w:top w:val="none" w:sz="0" w:space="0" w:color="auto"/>
                                    <w:left w:val="none" w:sz="0" w:space="0" w:color="auto"/>
                                    <w:bottom w:val="none" w:sz="0" w:space="0" w:color="auto"/>
                                    <w:right w:val="none" w:sz="0" w:space="0" w:color="auto"/>
                                  </w:divBdr>
                                  <w:divsChild>
                                    <w:div w:id="1244609388">
                                      <w:marLeft w:val="0"/>
                                      <w:marRight w:val="0"/>
                                      <w:marTop w:val="0"/>
                                      <w:marBottom w:val="0"/>
                                      <w:divBdr>
                                        <w:top w:val="none" w:sz="0" w:space="0" w:color="auto"/>
                                        <w:left w:val="none" w:sz="0" w:space="0" w:color="auto"/>
                                        <w:bottom w:val="none" w:sz="0" w:space="0" w:color="auto"/>
                                        <w:right w:val="none" w:sz="0" w:space="0" w:color="auto"/>
                                      </w:divBdr>
                                    </w:div>
                                  </w:divsChild>
                                </w:div>
                                <w:div w:id="900680623">
                                  <w:marLeft w:val="0"/>
                                  <w:marRight w:val="0"/>
                                  <w:marTop w:val="0"/>
                                  <w:marBottom w:val="0"/>
                                  <w:divBdr>
                                    <w:top w:val="none" w:sz="0" w:space="0" w:color="auto"/>
                                    <w:left w:val="none" w:sz="0" w:space="0" w:color="auto"/>
                                    <w:bottom w:val="none" w:sz="0" w:space="0" w:color="auto"/>
                                    <w:right w:val="none" w:sz="0" w:space="0" w:color="auto"/>
                                  </w:divBdr>
                                  <w:divsChild>
                                    <w:div w:id="307129973">
                                      <w:marLeft w:val="0"/>
                                      <w:marRight w:val="0"/>
                                      <w:marTop w:val="0"/>
                                      <w:marBottom w:val="0"/>
                                      <w:divBdr>
                                        <w:top w:val="none" w:sz="0" w:space="0" w:color="auto"/>
                                        <w:left w:val="none" w:sz="0" w:space="0" w:color="auto"/>
                                        <w:bottom w:val="none" w:sz="0" w:space="0" w:color="auto"/>
                                        <w:right w:val="none" w:sz="0" w:space="0" w:color="auto"/>
                                      </w:divBdr>
                                    </w:div>
                                  </w:divsChild>
                                </w:div>
                                <w:div w:id="948320177">
                                  <w:marLeft w:val="0"/>
                                  <w:marRight w:val="0"/>
                                  <w:marTop w:val="0"/>
                                  <w:marBottom w:val="0"/>
                                  <w:divBdr>
                                    <w:top w:val="none" w:sz="0" w:space="0" w:color="auto"/>
                                    <w:left w:val="none" w:sz="0" w:space="0" w:color="auto"/>
                                    <w:bottom w:val="none" w:sz="0" w:space="0" w:color="auto"/>
                                    <w:right w:val="none" w:sz="0" w:space="0" w:color="auto"/>
                                  </w:divBdr>
                                  <w:divsChild>
                                    <w:div w:id="595675006">
                                      <w:marLeft w:val="0"/>
                                      <w:marRight w:val="0"/>
                                      <w:marTop w:val="0"/>
                                      <w:marBottom w:val="0"/>
                                      <w:divBdr>
                                        <w:top w:val="none" w:sz="0" w:space="0" w:color="auto"/>
                                        <w:left w:val="none" w:sz="0" w:space="0" w:color="auto"/>
                                        <w:bottom w:val="none" w:sz="0" w:space="0" w:color="auto"/>
                                        <w:right w:val="none" w:sz="0" w:space="0" w:color="auto"/>
                                      </w:divBdr>
                                    </w:div>
                                  </w:divsChild>
                                </w:div>
                                <w:div w:id="213933790">
                                  <w:marLeft w:val="0"/>
                                  <w:marRight w:val="0"/>
                                  <w:marTop w:val="0"/>
                                  <w:marBottom w:val="0"/>
                                  <w:divBdr>
                                    <w:top w:val="none" w:sz="0" w:space="0" w:color="auto"/>
                                    <w:left w:val="none" w:sz="0" w:space="0" w:color="auto"/>
                                    <w:bottom w:val="none" w:sz="0" w:space="0" w:color="auto"/>
                                    <w:right w:val="none" w:sz="0" w:space="0" w:color="auto"/>
                                  </w:divBdr>
                                  <w:divsChild>
                                    <w:div w:id="188488746">
                                      <w:marLeft w:val="0"/>
                                      <w:marRight w:val="0"/>
                                      <w:marTop w:val="0"/>
                                      <w:marBottom w:val="0"/>
                                      <w:divBdr>
                                        <w:top w:val="none" w:sz="0" w:space="0" w:color="auto"/>
                                        <w:left w:val="none" w:sz="0" w:space="0" w:color="auto"/>
                                        <w:bottom w:val="none" w:sz="0" w:space="0" w:color="auto"/>
                                        <w:right w:val="none" w:sz="0" w:space="0" w:color="auto"/>
                                      </w:divBdr>
                                    </w:div>
                                  </w:divsChild>
                                </w:div>
                                <w:div w:id="1253777167">
                                  <w:marLeft w:val="0"/>
                                  <w:marRight w:val="0"/>
                                  <w:marTop w:val="0"/>
                                  <w:marBottom w:val="0"/>
                                  <w:divBdr>
                                    <w:top w:val="none" w:sz="0" w:space="0" w:color="auto"/>
                                    <w:left w:val="none" w:sz="0" w:space="0" w:color="auto"/>
                                    <w:bottom w:val="none" w:sz="0" w:space="0" w:color="auto"/>
                                    <w:right w:val="none" w:sz="0" w:space="0" w:color="auto"/>
                                  </w:divBdr>
                                  <w:divsChild>
                                    <w:div w:id="125583356">
                                      <w:marLeft w:val="0"/>
                                      <w:marRight w:val="0"/>
                                      <w:marTop w:val="0"/>
                                      <w:marBottom w:val="0"/>
                                      <w:divBdr>
                                        <w:top w:val="none" w:sz="0" w:space="0" w:color="auto"/>
                                        <w:left w:val="none" w:sz="0" w:space="0" w:color="auto"/>
                                        <w:bottom w:val="none" w:sz="0" w:space="0" w:color="auto"/>
                                        <w:right w:val="none" w:sz="0" w:space="0" w:color="auto"/>
                                      </w:divBdr>
                                    </w:div>
                                  </w:divsChild>
                                </w:div>
                                <w:div w:id="75174222">
                                  <w:marLeft w:val="0"/>
                                  <w:marRight w:val="0"/>
                                  <w:marTop w:val="0"/>
                                  <w:marBottom w:val="225"/>
                                  <w:divBdr>
                                    <w:top w:val="none" w:sz="0" w:space="0" w:color="auto"/>
                                    <w:left w:val="none" w:sz="0" w:space="0" w:color="auto"/>
                                    <w:bottom w:val="none" w:sz="0" w:space="0" w:color="auto"/>
                                    <w:right w:val="none" w:sz="0" w:space="0" w:color="auto"/>
                                  </w:divBdr>
                                </w:div>
                                <w:div w:id="1425804592">
                                  <w:marLeft w:val="0"/>
                                  <w:marRight w:val="0"/>
                                  <w:marTop w:val="0"/>
                                  <w:marBottom w:val="0"/>
                                  <w:divBdr>
                                    <w:top w:val="none" w:sz="0" w:space="0" w:color="auto"/>
                                    <w:left w:val="none" w:sz="0" w:space="0" w:color="auto"/>
                                    <w:bottom w:val="none" w:sz="0" w:space="0" w:color="auto"/>
                                    <w:right w:val="none" w:sz="0" w:space="0" w:color="auto"/>
                                  </w:divBdr>
                                  <w:divsChild>
                                    <w:div w:id="1927886727">
                                      <w:marLeft w:val="0"/>
                                      <w:marRight w:val="0"/>
                                      <w:marTop w:val="0"/>
                                      <w:marBottom w:val="0"/>
                                      <w:divBdr>
                                        <w:top w:val="none" w:sz="0" w:space="0" w:color="auto"/>
                                        <w:left w:val="none" w:sz="0" w:space="0" w:color="auto"/>
                                        <w:bottom w:val="none" w:sz="0" w:space="0" w:color="auto"/>
                                        <w:right w:val="none" w:sz="0" w:space="0" w:color="auto"/>
                                      </w:divBdr>
                                    </w:div>
                                  </w:divsChild>
                                </w:div>
                                <w:div w:id="57365665">
                                  <w:marLeft w:val="0"/>
                                  <w:marRight w:val="0"/>
                                  <w:marTop w:val="0"/>
                                  <w:marBottom w:val="0"/>
                                  <w:divBdr>
                                    <w:top w:val="none" w:sz="0" w:space="0" w:color="auto"/>
                                    <w:left w:val="none" w:sz="0" w:space="0" w:color="auto"/>
                                    <w:bottom w:val="none" w:sz="0" w:space="0" w:color="auto"/>
                                    <w:right w:val="none" w:sz="0" w:space="0" w:color="auto"/>
                                  </w:divBdr>
                                  <w:divsChild>
                                    <w:div w:id="1663780605">
                                      <w:marLeft w:val="0"/>
                                      <w:marRight w:val="0"/>
                                      <w:marTop w:val="0"/>
                                      <w:marBottom w:val="0"/>
                                      <w:divBdr>
                                        <w:top w:val="none" w:sz="0" w:space="0" w:color="auto"/>
                                        <w:left w:val="none" w:sz="0" w:space="0" w:color="auto"/>
                                        <w:bottom w:val="none" w:sz="0" w:space="0" w:color="auto"/>
                                        <w:right w:val="none" w:sz="0" w:space="0" w:color="auto"/>
                                      </w:divBdr>
                                    </w:div>
                                  </w:divsChild>
                                </w:div>
                                <w:div w:id="2034794305">
                                  <w:marLeft w:val="0"/>
                                  <w:marRight w:val="0"/>
                                  <w:marTop w:val="0"/>
                                  <w:marBottom w:val="0"/>
                                  <w:divBdr>
                                    <w:top w:val="none" w:sz="0" w:space="0" w:color="auto"/>
                                    <w:left w:val="none" w:sz="0" w:space="0" w:color="auto"/>
                                    <w:bottom w:val="none" w:sz="0" w:space="0" w:color="auto"/>
                                    <w:right w:val="none" w:sz="0" w:space="0" w:color="auto"/>
                                  </w:divBdr>
                                  <w:divsChild>
                                    <w:div w:id="961764525">
                                      <w:marLeft w:val="0"/>
                                      <w:marRight w:val="0"/>
                                      <w:marTop w:val="0"/>
                                      <w:marBottom w:val="0"/>
                                      <w:divBdr>
                                        <w:top w:val="none" w:sz="0" w:space="0" w:color="auto"/>
                                        <w:left w:val="none" w:sz="0" w:space="0" w:color="auto"/>
                                        <w:bottom w:val="none" w:sz="0" w:space="0" w:color="auto"/>
                                        <w:right w:val="none" w:sz="0" w:space="0" w:color="auto"/>
                                      </w:divBdr>
                                    </w:div>
                                  </w:divsChild>
                                </w:div>
                                <w:div w:id="1217743575">
                                  <w:marLeft w:val="0"/>
                                  <w:marRight w:val="0"/>
                                  <w:marTop w:val="0"/>
                                  <w:marBottom w:val="0"/>
                                  <w:divBdr>
                                    <w:top w:val="none" w:sz="0" w:space="0" w:color="auto"/>
                                    <w:left w:val="none" w:sz="0" w:space="0" w:color="auto"/>
                                    <w:bottom w:val="none" w:sz="0" w:space="0" w:color="auto"/>
                                    <w:right w:val="none" w:sz="0" w:space="0" w:color="auto"/>
                                  </w:divBdr>
                                  <w:divsChild>
                                    <w:div w:id="2090495753">
                                      <w:marLeft w:val="0"/>
                                      <w:marRight w:val="0"/>
                                      <w:marTop w:val="0"/>
                                      <w:marBottom w:val="0"/>
                                      <w:divBdr>
                                        <w:top w:val="none" w:sz="0" w:space="0" w:color="auto"/>
                                        <w:left w:val="none" w:sz="0" w:space="0" w:color="auto"/>
                                        <w:bottom w:val="none" w:sz="0" w:space="0" w:color="auto"/>
                                        <w:right w:val="none" w:sz="0" w:space="0" w:color="auto"/>
                                      </w:divBdr>
                                    </w:div>
                                  </w:divsChild>
                                </w:div>
                                <w:div w:id="232661563">
                                  <w:marLeft w:val="0"/>
                                  <w:marRight w:val="0"/>
                                  <w:marTop w:val="0"/>
                                  <w:marBottom w:val="0"/>
                                  <w:divBdr>
                                    <w:top w:val="none" w:sz="0" w:space="0" w:color="auto"/>
                                    <w:left w:val="none" w:sz="0" w:space="0" w:color="auto"/>
                                    <w:bottom w:val="none" w:sz="0" w:space="0" w:color="auto"/>
                                    <w:right w:val="none" w:sz="0" w:space="0" w:color="auto"/>
                                  </w:divBdr>
                                  <w:divsChild>
                                    <w:div w:id="758217020">
                                      <w:marLeft w:val="0"/>
                                      <w:marRight w:val="0"/>
                                      <w:marTop w:val="0"/>
                                      <w:marBottom w:val="0"/>
                                      <w:divBdr>
                                        <w:top w:val="none" w:sz="0" w:space="0" w:color="auto"/>
                                        <w:left w:val="none" w:sz="0" w:space="0" w:color="auto"/>
                                        <w:bottom w:val="none" w:sz="0" w:space="0" w:color="auto"/>
                                        <w:right w:val="none" w:sz="0" w:space="0" w:color="auto"/>
                                      </w:divBdr>
                                    </w:div>
                                  </w:divsChild>
                                </w:div>
                                <w:div w:id="1956406435">
                                  <w:marLeft w:val="0"/>
                                  <w:marRight w:val="0"/>
                                  <w:marTop w:val="0"/>
                                  <w:marBottom w:val="0"/>
                                  <w:divBdr>
                                    <w:top w:val="none" w:sz="0" w:space="0" w:color="auto"/>
                                    <w:left w:val="none" w:sz="0" w:space="0" w:color="auto"/>
                                    <w:bottom w:val="none" w:sz="0" w:space="0" w:color="auto"/>
                                    <w:right w:val="none" w:sz="0" w:space="0" w:color="auto"/>
                                  </w:divBdr>
                                  <w:divsChild>
                                    <w:div w:id="915749388">
                                      <w:marLeft w:val="0"/>
                                      <w:marRight w:val="0"/>
                                      <w:marTop w:val="0"/>
                                      <w:marBottom w:val="0"/>
                                      <w:divBdr>
                                        <w:top w:val="none" w:sz="0" w:space="0" w:color="auto"/>
                                        <w:left w:val="none" w:sz="0" w:space="0" w:color="auto"/>
                                        <w:bottom w:val="none" w:sz="0" w:space="0" w:color="auto"/>
                                        <w:right w:val="none" w:sz="0" w:space="0" w:color="auto"/>
                                      </w:divBdr>
                                    </w:div>
                                  </w:divsChild>
                                </w:div>
                                <w:div w:id="1243833950">
                                  <w:marLeft w:val="0"/>
                                  <w:marRight w:val="0"/>
                                  <w:marTop w:val="0"/>
                                  <w:marBottom w:val="0"/>
                                  <w:divBdr>
                                    <w:top w:val="none" w:sz="0" w:space="0" w:color="auto"/>
                                    <w:left w:val="none" w:sz="0" w:space="0" w:color="auto"/>
                                    <w:bottom w:val="none" w:sz="0" w:space="0" w:color="auto"/>
                                    <w:right w:val="none" w:sz="0" w:space="0" w:color="auto"/>
                                  </w:divBdr>
                                  <w:divsChild>
                                    <w:div w:id="1635208870">
                                      <w:marLeft w:val="0"/>
                                      <w:marRight w:val="0"/>
                                      <w:marTop w:val="0"/>
                                      <w:marBottom w:val="0"/>
                                      <w:divBdr>
                                        <w:top w:val="none" w:sz="0" w:space="0" w:color="auto"/>
                                        <w:left w:val="none" w:sz="0" w:space="0" w:color="auto"/>
                                        <w:bottom w:val="none" w:sz="0" w:space="0" w:color="auto"/>
                                        <w:right w:val="none" w:sz="0" w:space="0" w:color="auto"/>
                                      </w:divBdr>
                                    </w:div>
                                  </w:divsChild>
                                </w:div>
                                <w:div w:id="147718444">
                                  <w:marLeft w:val="0"/>
                                  <w:marRight w:val="0"/>
                                  <w:marTop w:val="0"/>
                                  <w:marBottom w:val="0"/>
                                  <w:divBdr>
                                    <w:top w:val="none" w:sz="0" w:space="0" w:color="auto"/>
                                    <w:left w:val="none" w:sz="0" w:space="0" w:color="auto"/>
                                    <w:bottom w:val="none" w:sz="0" w:space="0" w:color="auto"/>
                                    <w:right w:val="none" w:sz="0" w:space="0" w:color="auto"/>
                                  </w:divBdr>
                                  <w:divsChild>
                                    <w:div w:id="1115293933">
                                      <w:marLeft w:val="0"/>
                                      <w:marRight w:val="0"/>
                                      <w:marTop w:val="0"/>
                                      <w:marBottom w:val="0"/>
                                      <w:divBdr>
                                        <w:top w:val="none" w:sz="0" w:space="0" w:color="auto"/>
                                        <w:left w:val="none" w:sz="0" w:space="0" w:color="auto"/>
                                        <w:bottom w:val="none" w:sz="0" w:space="0" w:color="auto"/>
                                        <w:right w:val="none" w:sz="0" w:space="0" w:color="auto"/>
                                      </w:divBdr>
                                    </w:div>
                                  </w:divsChild>
                                </w:div>
                                <w:div w:id="426996603">
                                  <w:marLeft w:val="0"/>
                                  <w:marRight w:val="0"/>
                                  <w:marTop w:val="0"/>
                                  <w:marBottom w:val="0"/>
                                  <w:divBdr>
                                    <w:top w:val="none" w:sz="0" w:space="0" w:color="auto"/>
                                    <w:left w:val="none" w:sz="0" w:space="0" w:color="auto"/>
                                    <w:bottom w:val="none" w:sz="0" w:space="0" w:color="auto"/>
                                    <w:right w:val="none" w:sz="0" w:space="0" w:color="auto"/>
                                  </w:divBdr>
                                  <w:divsChild>
                                    <w:div w:id="33045015">
                                      <w:marLeft w:val="0"/>
                                      <w:marRight w:val="0"/>
                                      <w:marTop w:val="0"/>
                                      <w:marBottom w:val="0"/>
                                      <w:divBdr>
                                        <w:top w:val="none" w:sz="0" w:space="0" w:color="auto"/>
                                        <w:left w:val="none" w:sz="0" w:space="0" w:color="auto"/>
                                        <w:bottom w:val="none" w:sz="0" w:space="0" w:color="auto"/>
                                        <w:right w:val="none" w:sz="0" w:space="0" w:color="auto"/>
                                      </w:divBdr>
                                    </w:div>
                                  </w:divsChild>
                                </w:div>
                                <w:div w:id="1474063218">
                                  <w:marLeft w:val="0"/>
                                  <w:marRight w:val="0"/>
                                  <w:marTop w:val="0"/>
                                  <w:marBottom w:val="0"/>
                                  <w:divBdr>
                                    <w:top w:val="none" w:sz="0" w:space="0" w:color="auto"/>
                                    <w:left w:val="none" w:sz="0" w:space="0" w:color="auto"/>
                                    <w:bottom w:val="none" w:sz="0" w:space="0" w:color="auto"/>
                                    <w:right w:val="none" w:sz="0" w:space="0" w:color="auto"/>
                                  </w:divBdr>
                                  <w:divsChild>
                                    <w:div w:id="1601715980">
                                      <w:marLeft w:val="0"/>
                                      <w:marRight w:val="0"/>
                                      <w:marTop w:val="0"/>
                                      <w:marBottom w:val="0"/>
                                      <w:divBdr>
                                        <w:top w:val="none" w:sz="0" w:space="0" w:color="auto"/>
                                        <w:left w:val="none" w:sz="0" w:space="0" w:color="auto"/>
                                        <w:bottom w:val="none" w:sz="0" w:space="0" w:color="auto"/>
                                        <w:right w:val="none" w:sz="0" w:space="0" w:color="auto"/>
                                      </w:divBdr>
                                    </w:div>
                                  </w:divsChild>
                                </w:div>
                                <w:div w:id="175968107">
                                  <w:marLeft w:val="0"/>
                                  <w:marRight w:val="0"/>
                                  <w:marTop w:val="0"/>
                                  <w:marBottom w:val="225"/>
                                  <w:divBdr>
                                    <w:top w:val="none" w:sz="0" w:space="0" w:color="auto"/>
                                    <w:left w:val="none" w:sz="0" w:space="0" w:color="auto"/>
                                    <w:bottom w:val="none" w:sz="0" w:space="0" w:color="auto"/>
                                    <w:right w:val="none" w:sz="0" w:space="0" w:color="auto"/>
                                  </w:divBdr>
                                </w:div>
                                <w:div w:id="302854399">
                                  <w:marLeft w:val="0"/>
                                  <w:marRight w:val="0"/>
                                  <w:marTop w:val="0"/>
                                  <w:marBottom w:val="225"/>
                                  <w:divBdr>
                                    <w:top w:val="none" w:sz="0" w:space="0" w:color="auto"/>
                                    <w:left w:val="none" w:sz="0" w:space="0" w:color="auto"/>
                                    <w:bottom w:val="none" w:sz="0" w:space="0" w:color="auto"/>
                                    <w:right w:val="none" w:sz="0" w:space="0" w:color="auto"/>
                                  </w:divBdr>
                                </w:div>
                                <w:div w:id="1050037124">
                                  <w:marLeft w:val="0"/>
                                  <w:marRight w:val="0"/>
                                  <w:marTop w:val="0"/>
                                  <w:marBottom w:val="225"/>
                                  <w:divBdr>
                                    <w:top w:val="none" w:sz="0" w:space="0" w:color="auto"/>
                                    <w:left w:val="none" w:sz="0" w:space="0" w:color="auto"/>
                                    <w:bottom w:val="none" w:sz="0" w:space="0" w:color="auto"/>
                                    <w:right w:val="none" w:sz="0" w:space="0" w:color="auto"/>
                                  </w:divBdr>
                                </w:div>
                                <w:div w:id="2136095562">
                                  <w:marLeft w:val="0"/>
                                  <w:marRight w:val="0"/>
                                  <w:marTop w:val="0"/>
                                  <w:marBottom w:val="0"/>
                                  <w:divBdr>
                                    <w:top w:val="none" w:sz="0" w:space="0" w:color="auto"/>
                                    <w:left w:val="none" w:sz="0" w:space="0" w:color="auto"/>
                                    <w:bottom w:val="none" w:sz="0" w:space="0" w:color="auto"/>
                                    <w:right w:val="none" w:sz="0" w:space="0" w:color="auto"/>
                                  </w:divBdr>
                                  <w:divsChild>
                                    <w:div w:id="422342851">
                                      <w:marLeft w:val="0"/>
                                      <w:marRight w:val="0"/>
                                      <w:marTop w:val="0"/>
                                      <w:marBottom w:val="0"/>
                                      <w:divBdr>
                                        <w:top w:val="none" w:sz="0" w:space="0" w:color="auto"/>
                                        <w:left w:val="none" w:sz="0" w:space="0" w:color="auto"/>
                                        <w:bottom w:val="none" w:sz="0" w:space="0" w:color="auto"/>
                                        <w:right w:val="none" w:sz="0" w:space="0" w:color="auto"/>
                                      </w:divBdr>
                                    </w:div>
                                  </w:divsChild>
                                </w:div>
                                <w:div w:id="1306741634">
                                  <w:marLeft w:val="0"/>
                                  <w:marRight w:val="0"/>
                                  <w:marTop w:val="0"/>
                                  <w:marBottom w:val="0"/>
                                  <w:divBdr>
                                    <w:top w:val="none" w:sz="0" w:space="0" w:color="auto"/>
                                    <w:left w:val="none" w:sz="0" w:space="0" w:color="auto"/>
                                    <w:bottom w:val="none" w:sz="0" w:space="0" w:color="auto"/>
                                    <w:right w:val="none" w:sz="0" w:space="0" w:color="auto"/>
                                  </w:divBdr>
                                  <w:divsChild>
                                    <w:div w:id="608898551">
                                      <w:marLeft w:val="0"/>
                                      <w:marRight w:val="0"/>
                                      <w:marTop w:val="0"/>
                                      <w:marBottom w:val="0"/>
                                      <w:divBdr>
                                        <w:top w:val="none" w:sz="0" w:space="0" w:color="auto"/>
                                        <w:left w:val="none" w:sz="0" w:space="0" w:color="auto"/>
                                        <w:bottom w:val="none" w:sz="0" w:space="0" w:color="auto"/>
                                        <w:right w:val="none" w:sz="0" w:space="0" w:color="auto"/>
                                      </w:divBdr>
                                    </w:div>
                                  </w:divsChild>
                                </w:div>
                                <w:div w:id="824707481">
                                  <w:marLeft w:val="0"/>
                                  <w:marRight w:val="0"/>
                                  <w:marTop w:val="0"/>
                                  <w:marBottom w:val="0"/>
                                  <w:divBdr>
                                    <w:top w:val="none" w:sz="0" w:space="0" w:color="auto"/>
                                    <w:left w:val="none" w:sz="0" w:space="0" w:color="auto"/>
                                    <w:bottom w:val="none" w:sz="0" w:space="0" w:color="auto"/>
                                    <w:right w:val="none" w:sz="0" w:space="0" w:color="auto"/>
                                  </w:divBdr>
                                  <w:divsChild>
                                    <w:div w:id="1440250356">
                                      <w:marLeft w:val="0"/>
                                      <w:marRight w:val="0"/>
                                      <w:marTop w:val="0"/>
                                      <w:marBottom w:val="0"/>
                                      <w:divBdr>
                                        <w:top w:val="none" w:sz="0" w:space="0" w:color="auto"/>
                                        <w:left w:val="none" w:sz="0" w:space="0" w:color="auto"/>
                                        <w:bottom w:val="none" w:sz="0" w:space="0" w:color="auto"/>
                                        <w:right w:val="none" w:sz="0" w:space="0" w:color="auto"/>
                                      </w:divBdr>
                                    </w:div>
                                  </w:divsChild>
                                </w:div>
                                <w:div w:id="1898779816">
                                  <w:marLeft w:val="0"/>
                                  <w:marRight w:val="0"/>
                                  <w:marTop w:val="0"/>
                                  <w:marBottom w:val="0"/>
                                  <w:divBdr>
                                    <w:top w:val="none" w:sz="0" w:space="0" w:color="auto"/>
                                    <w:left w:val="none" w:sz="0" w:space="0" w:color="auto"/>
                                    <w:bottom w:val="none" w:sz="0" w:space="0" w:color="auto"/>
                                    <w:right w:val="none" w:sz="0" w:space="0" w:color="auto"/>
                                  </w:divBdr>
                                  <w:divsChild>
                                    <w:div w:id="798916003">
                                      <w:marLeft w:val="0"/>
                                      <w:marRight w:val="0"/>
                                      <w:marTop w:val="0"/>
                                      <w:marBottom w:val="0"/>
                                      <w:divBdr>
                                        <w:top w:val="none" w:sz="0" w:space="0" w:color="auto"/>
                                        <w:left w:val="none" w:sz="0" w:space="0" w:color="auto"/>
                                        <w:bottom w:val="none" w:sz="0" w:space="0" w:color="auto"/>
                                        <w:right w:val="none" w:sz="0" w:space="0" w:color="auto"/>
                                      </w:divBdr>
                                    </w:div>
                                  </w:divsChild>
                                </w:div>
                                <w:div w:id="1660229559">
                                  <w:marLeft w:val="0"/>
                                  <w:marRight w:val="0"/>
                                  <w:marTop w:val="0"/>
                                  <w:marBottom w:val="0"/>
                                  <w:divBdr>
                                    <w:top w:val="none" w:sz="0" w:space="0" w:color="auto"/>
                                    <w:left w:val="none" w:sz="0" w:space="0" w:color="auto"/>
                                    <w:bottom w:val="none" w:sz="0" w:space="0" w:color="auto"/>
                                    <w:right w:val="none" w:sz="0" w:space="0" w:color="auto"/>
                                  </w:divBdr>
                                  <w:divsChild>
                                    <w:div w:id="1935166248">
                                      <w:marLeft w:val="0"/>
                                      <w:marRight w:val="0"/>
                                      <w:marTop w:val="0"/>
                                      <w:marBottom w:val="0"/>
                                      <w:divBdr>
                                        <w:top w:val="none" w:sz="0" w:space="0" w:color="auto"/>
                                        <w:left w:val="none" w:sz="0" w:space="0" w:color="auto"/>
                                        <w:bottom w:val="none" w:sz="0" w:space="0" w:color="auto"/>
                                        <w:right w:val="none" w:sz="0" w:space="0" w:color="auto"/>
                                      </w:divBdr>
                                    </w:div>
                                  </w:divsChild>
                                </w:div>
                                <w:div w:id="1619797107">
                                  <w:marLeft w:val="0"/>
                                  <w:marRight w:val="0"/>
                                  <w:marTop w:val="0"/>
                                  <w:marBottom w:val="0"/>
                                  <w:divBdr>
                                    <w:top w:val="none" w:sz="0" w:space="0" w:color="auto"/>
                                    <w:left w:val="none" w:sz="0" w:space="0" w:color="auto"/>
                                    <w:bottom w:val="none" w:sz="0" w:space="0" w:color="auto"/>
                                    <w:right w:val="none" w:sz="0" w:space="0" w:color="auto"/>
                                  </w:divBdr>
                                  <w:divsChild>
                                    <w:div w:id="1270159634">
                                      <w:marLeft w:val="0"/>
                                      <w:marRight w:val="0"/>
                                      <w:marTop w:val="0"/>
                                      <w:marBottom w:val="0"/>
                                      <w:divBdr>
                                        <w:top w:val="none" w:sz="0" w:space="0" w:color="auto"/>
                                        <w:left w:val="none" w:sz="0" w:space="0" w:color="auto"/>
                                        <w:bottom w:val="none" w:sz="0" w:space="0" w:color="auto"/>
                                        <w:right w:val="none" w:sz="0" w:space="0" w:color="auto"/>
                                      </w:divBdr>
                                    </w:div>
                                  </w:divsChild>
                                </w:div>
                                <w:div w:id="538934312">
                                  <w:marLeft w:val="0"/>
                                  <w:marRight w:val="0"/>
                                  <w:marTop w:val="0"/>
                                  <w:marBottom w:val="0"/>
                                  <w:divBdr>
                                    <w:top w:val="none" w:sz="0" w:space="0" w:color="auto"/>
                                    <w:left w:val="none" w:sz="0" w:space="0" w:color="auto"/>
                                    <w:bottom w:val="none" w:sz="0" w:space="0" w:color="auto"/>
                                    <w:right w:val="none" w:sz="0" w:space="0" w:color="auto"/>
                                  </w:divBdr>
                                  <w:divsChild>
                                    <w:div w:id="1608544638">
                                      <w:marLeft w:val="0"/>
                                      <w:marRight w:val="0"/>
                                      <w:marTop w:val="0"/>
                                      <w:marBottom w:val="0"/>
                                      <w:divBdr>
                                        <w:top w:val="none" w:sz="0" w:space="0" w:color="auto"/>
                                        <w:left w:val="none" w:sz="0" w:space="0" w:color="auto"/>
                                        <w:bottom w:val="none" w:sz="0" w:space="0" w:color="auto"/>
                                        <w:right w:val="none" w:sz="0" w:space="0" w:color="auto"/>
                                      </w:divBdr>
                                    </w:div>
                                  </w:divsChild>
                                </w:div>
                                <w:div w:id="1297223115">
                                  <w:marLeft w:val="0"/>
                                  <w:marRight w:val="0"/>
                                  <w:marTop w:val="0"/>
                                  <w:marBottom w:val="0"/>
                                  <w:divBdr>
                                    <w:top w:val="none" w:sz="0" w:space="0" w:color="auto"/>
                                    <w:left w:val="none" w:sz="0" w:space="0" w:color="auto"/>
                                    <w:bottom w:val="none" w:sz="0" w:space="0" w:color="auto"/>
                                    <w:right w:val="none" w:sz="0" w:space="0" w:color="auto"/>
                                  </w:divBdr>
                                  <w:divsChild>
                                    <w:div w:id="874537039">
                                      <w:marLeft w:val="0"/>
                                      <w:marRight w:val="0"/>
                                      <w:marTop w:val="0"/>
                                      <w:marBottom w:val="0"/>
                                      <w:divBdr>
                                        <w:top w:val="none" w:sz="0" w:space="0" w:color="auto"/>
                                        <w:left w:val="none" w:sz="0" w:space="0" w:color="auto"/>
                                        <w:bottom w:val="none" w:sz="0" w:space="0" w:color="auto"/>
                                        <w:right w:val="none" w:sz="0" w:space="0" w:color="auto"/>
                                      </w:divBdr>
                                    </w:div>
                                  </w:divsChild>
                                </w:div>
                                <w:div w:id="36130006">
                                  <w:marLeft w:val="0"/>
                                  <w:marRight w:val="0"/>
                                  <w:marTop w:val="0"/>
                                  <w:marBottom w:val="0"/>
                                  <w:divBdr>
                                    <w:top w:val="none" w:sz="0" w:space="0" w:color="auto"/>
                                    <w:left w:val="none" w:sz="0" w:space="0" w:color="auto"/>
                                    <w:bottom w:val="none" w:sz="0" w:space="0" w:color="auto"/>
                                    <w:right w:val="none" w:sz="0" w:space="0" w:color="auto"/>
                                  </w:divBdr>
                                  <w:divsChild>
                                    <w:div w:id="657852877">
                                      <w:marLeft w:val="0"/>
                                      <w:marRight w:val="0"/>
                                      <w:marTop w:val="0"/>
                                      <w:marBottom w:val="0"/>
                                      <w:divBdr>
                                        <w:top w:val="none" w:sz="0" w:space="0" w:color="auto"/>
                                        <w:left w:val="none" w:sz="0" w:space="0" w:color="auto"/>
                                        <w:bottom w:val="none" w:sz="0" w:space="0" w:color="auto"/>
                                        <w:right w:val="none" w:sz="0" w:space="0" w:color="auto"/>
                                      </w:divBdr>
                                    </w:div>
                                  </w:divsChild>
                                </w:div>
                                <w:div w:id="156963897">
                                  <w:marLeft w:val="0"/>
                                  <w:marRight w:val="0"/>
                                  <w:marTop w:val="0"/>
                                  <w:marBottom w:val="0"/>
                                  <w:divBdr>
                                    <w:top w:val="none" w:sz="0" w:space="0" w:color="auto"/>
                                    <w:left w:val="none" w:sz="0" w:space="0" w:color="auto"/>
                                    <w:bottom w:val="none" w:sz="0" w:space="0" w:color="auto"/>
                                    <w:right w:val="none" w:sz="0" w:space="0" w:color="auto"/>
                                  </w:divBdr>
                                  <w:divsChild>
                                    <w:div w:id="1279490804">
                                      <w:marLeft w:val="0"/>
                                      <w:marRight w:val="0"/>
                                      <w:marTop w:val="0"/>
                                      <w:marBottom w:val="0"/>
                                      <w:divBdr>
                                        <w:top w:val="none" w:sz="0" w:space="0" w:color="auto"/>
                                        <w:left w:val="none" w:sz="0" w:space="0" w:color="auto"/>
                                        <w:bottom w:val="none" w:sz="0" w:space="0" w:color="auto"/>
                                        <w:right w:val="none" w:sz="0" w:space="0" w:color="auto"/>
                                      </w:divBdr>
                                    </w:div>
                                  </w:divsChild>
                                </w:div>
                                <w:div w:id="492962368">
                                  <w:marLeft w:val="0"/>
                                  <w:marRight w:val="0"/>
                                  <w:marTop w:val="0"/>
                                  <w:marBottom w:val="0"/>
                                  <w:divBdr>
                                    <w:top w:val="none" w:sz="0" w:space="0" w:color="auto"/>
                                    <w:left w:val="none" w:sz="0" w:space="0" w:color="auto"/>
                                    <w:bottom w:val="none" w:sz="0" w:space="0" w:color="auto"/>
                                    <w:right w:val="none" w:sz="0" w:space="0" w:color="auto"/>
                                  </w:divBdr>
                                  <w:divsChild>
                                    <w:div w:id="1627009542">
                                      <w:marLeft w:val="0"/>
                                      <w:marRight w:val="0"/>
                                      <w:marTop w:val="0"/>
                                      <w:marBottom w:val="0"/>
                                      <w:divBdr>
                                        <w:top w:val="none" w:sz="0" w:space="0" w:color="auto"/>
                                        <w:left w:val="none" w:sz="0" w:space="0" w:color="auto"/>
                                        <w:bottom w:val="none" w:sz="0" w:space="0" w:color="auto"/>
                                        <w:right w:val="none" w:sz="0" w:space="0" w:color="auto"/>
                                      </w:divBdr>
                                    </w:div>
                                  </w:divsChild>
                                </w:div>
                                <w:div w:id="751271658">
                                  <w:marLeft w:val="0"/>
                                  <w:marRight w:val="0"/>
                                  <w:marTop w:val="0"/>
                                  <w:marBottom w:val="0"/>
                                  <w:divBdr>
                                    <w:top w:val="none" w:sz="0" w:space="0" w:color="auto"/>
                                    <w:left w:val="none" w:sz="0" w:space="0" w:color="auto"/>
                                    <w:bottom w:val="none" w:sz="0" w:space="0" w:color="auto"/>
                                    <w:right w:val="none" w:sz="0" w:space="0" w:color="auto"/>
                                  </w:divBdr>
                                  <w:divsChild>
                                    <w:div w:id="1684895550">
                                      <w:marLeft w:val="0"/>
                                      <w:marRight w:val="0"/>
                                      <w:marTop w:val="0"/>
                                      <w:marBottom w:val="0"/>
                                      <w:divBdr>
                                        <w:top w:val="none" w:sz="0" w:space="0" w:color="auto"/>
                                        <w:left w:val="none" w:sz="0" w:space="0" w:color="auto"/>
                                        <w:bottom w:val="none" w:sz="0" w:space="0" w:color="auto"/>
                                        <w:right w:val="none" w:sz="0" w:space="0" w:color="auto"/>
                                      </w:divBdr>
                                    </w:div>
                                  </w:divsChild>
                                </w:div>
                                <w:div w:id="111483164">
                                  <w:marLeft w:val="0"/>
                                  <w:marRight w:val="0"/>
                                  <w:marTop w:val="0"/>
                                  <w:marBottom w:val="0"/>
                                  <w:divBdr>
                                    <w:top w:val="none" w:sz="0" w:space="0" w:color="auto"/>
                                    <w:left w:val="none" w:sz="0" w:space="0" w:color="auto"/>
                                    <w:bottom w:val="none" w:sz="0" w:space="0" w:color="auto"/>
                                    <w:right w:val="none" w:sz="0" w:space="0" w:color="auto"/>
                                  </w:divBdr>
                                  <w:divsChild>
                                    <w:div w:id="12803502">
                                      <w:marLeft w:val="0"/>
                                      <w:marRight w:val="0"/>
                                      <w:marTop w:val="0"/>
                                      <w:marBottom w:val="0"/>
                                      <w:divBdr>
                                        <w:top w:val="none" w:sz="0" w:space="0" w:color="auto"/>
                                        <w:left w:val="none" w:sz="0" w:space="0" w:color="auto"/>
                                        <w:bottom w:val="none" w:sz="0" w:space="0" w:color="auto"/>
                                        <w:right w:val="none" w:sz="0" w:space="0" w:color="auto"/>
                                      </w:divBdr>
                                    </w:div>
                                  </w:divsChild>
                                </w:div>
                                <w:div w:id="753549235">
                                  <w:marLeft w:val="0"/>
                                  <w:marRight w:val="0"/>
                                  <w:marTop w:val="0"/>
                                  <w:marBottom w:val="0"/>
                                  <w:divBdr>
                                    <w:top w:val="none" w:sz="0" w:space="0" w:color="auto"/>
                                    <w:left w:val="none" w:sz="0" w:space="0" w:color="auto"/>
                                    <w:bottom w:val="none" w:sz="0" w:space="0" w:color="auto"/>
                                    <w:right w:val="none" w:sz="0" w:space="0" w:color="auto"/>
                                  </w:divBdr>
                                  <w:divsChild>
                                    <w:div w:id="1209026733">
                                      <w:marLeft w:val="0"/>
                                      <w:marRight w:val="0"/>
                                      <w:marTop w:val="0"/>
                                      <w:marBottom w:val="0"/>
                                      <w:divBdr>
                                        <w:top w:val="none" w:sz="0" w:space="0" w:color="auto"/>
                                        <w:left w:val="none" w:sz="0" w:space="0" w:color="auto"/>
                                        <w:bottom w:val="none" w:sz="0" w:space="0" w:color="auto"/>
                                        <w:right w:val="none" w:sz="0" w:space="0" w:color="auto"/>
                                      </w:divBdr>
                                    </w:div>
                                  </w:divsChild>
                                </w:div>
                                <w:div w:id="1912541528">
                                  <w:marLeft w:val="0"/>
                                  <w:marRight w:val="0"/>
                                  <w:marTop w:val="0"/>
                                  <w:marBottom w:val="0"/>
                                  <w:divBdr>
                                    <w:top w:val="none" w:sz="0" w:space="0" w:color="auto"/>
                                    <w:left w:val="none" w:sz="0" w:space="0" w:color="auto"/>
                                    <w:bottom w:val="none" w:sz="0" w:space="0" w:color="auto"/>
                                    <w:right w:val="none" w:sz="0" w:space="0" w:color="auto"/>
                                  </w:divBdr>
                                  <w:divsChild>
                                    <w:div w:id="1173380446">
                                      <w:marLeft w:val="0"/>
                                      <w:marRight w:val="0"/>
                                      <w:marTop w:val="0"/>
                                      <w:marBottom w:val="0"/>
                                      <w:divBdr>
                                        <w:top w:val="none" w:sz="0" w:space="0" w:color="auto"/>
                                        <w:left w:val="none" w:sz="0" w:space="0" w:color="auto"/>
                                        <w:bottom w:val="none" w:sz="0" w:space="0" w:color="auto"/>
                                        <w:right w:val="none" w:sz="0" w:space="0" w:color="auto"/>
                                      </w:divBdr>
                                    </w:div>
                                  </w:divsChild>
                                </w:div>
                                <w:div w:id="1964579561">
                                  <w:marLeft w:val="0"/>
                                  <w:marRight w:val="0"/>
                                  <w:marTop w:val="0"/>
                                  <w:marBottom w:val="225"/>
                                  <w:divBdr>
                                    <w:top w:val="none" w:sz="0" w:space="0" w:color="auto"/>
                                    <w:left w:val="none" w:sz="0" w:space="0" w:color="auto"/>
                                    <w:bottom w:val="none" w:sz="0" w:space="0" w:color="auto"/>
                                    <w:right w:val="none" w:sz="0" w:space="0" w:color="auto"/>
                                  </w:divBdr>
                                </w:div>
                                <w:div w:id="406847769">
                                  <w:marLeft w:val="0"/>
                                  <w:marRight w:val="0"/>
                                  <w:marTop w:val="0"/>
                                  <w:marBottom w:val="0"/>
                                  <w:divBdr>
                                    <w:top w:val="none" w:sz="0" w:space="0" w:color="auto"/>
                                    <w:left w:val="none" w:sz="0" w:space="0" w:color="auto"/>
                                    <w:bottom w:val="none" w:sz="0" w:space="0" w:color="auto"/>
                                    <w:right w:val="none" w:sz="0" w:space="0" w:color="auto"/>
                                  </w:divBdr>
                                  <w:divsChild>
                                    <w:div w:id="1549881157">
                                      <w:marLeft w:val="0"/>
                                      <w:marRight w:val="0"/>
                                      <w:marTop w:val="0"/>
                                      <w:marBottom w:val="0"/>
                                      <w:divBdr>
                                        <w:top w:val="none" w:sz="0" w:space="0" w:color="auto"/>
                                        <w:left w:val="none" w:sz="0" w:space="0" w:color="auto"/>
                                        <w:bottom w:val="none" w:sz="0" w:space="0" w:color="auto"/>
                                        <w:right w:val="none" w:sz="0" w:space="0" w:color="auto"/>
                                      </w:divBdr>
                                    </w:div>
                                  </w:divsChild>
                                </w:div>
                                <w:div w:id="129323992">
                                  <w:marLeft w:val="0"/>
                                  <w:marRight w:val="0"/>
                                  <w:marTop w:val="0"/>
                                  <w:marBottom w:val="0"/>
                                  <w:divBdr>
                                    <w:top w:val="none" w:sz="0" w:space="0" w:color="auto"/>
                                    <w:left w:val="none" w:sz="0" w:space="0" w:color="auto"/>
                                    <w:bottom w:val="none" w:sz="0" w:space="0" w:color="auto"/>
                                    <w:right w:val="none" w:sz="0" w:space="0" w:color="auto"/>
                                  </w:divBdr>
                                  <w:divsChild>
                                    <w:div w:id="774247782">
                                      <w:marLeft w:val="0"/>
                                      <w:marRight w:val="0"/>
                                      <w:marTop w:val="0"/>
                                      <w:marBottom w:val="0"/>
                                      <w:divBdr>
                                        <w:top w:val="none" w:sz="0" w:space="0" w:color="auto"/>
                                        <w:left w:val="none" w:sz="0" w:space="0" w:color="auto"/>
                                        <w:bottom w:val="none" w:sz="0" w:space="0" w:color="auto"/>
                                        <w:right w:val="none" w:sz="0" w:space="0" w:color="auto"/>
                                      </w:divBdr>
                                    </w:div>
                                  </w:divsChild>
                                </w:div>
                                <w:div w:id="2072075865">
                                  <w:marLeft w:val="0"/>
                                  <w:marRight w:val="0"/>
                                  <w:marTop w:val="0"/>
                                  <w:marBottom w:val="0"/>
                                  <w:divBdr>
                                    <w:top w:val="none" w:sz="0" w:space="0" w:color="auto"/>
                                    <w:left w:val="none" w:sz="0" w:space="0" w:color="auto"/>
                                    <w:bottom w:val="none" w:sz="0" w:space="0" w:color="auto"/>
                                    <w:right w:val="none" w:sz="0" w:space="0" w:color="auto"/>
                                  </w:divBdr>
                                  <w:divsChild>
                                    <w:div w:id="565451724">
                                      <w:marLeft w:val="0"/>
                                      <w:marRight w:val="0"/>
                                      <w:marTop w:val="0"/>
                                      <w:marBottom w:val="0"/>
                                      <w:divBdr>
                                        <w:top w:val="none" w:sz="0" w:space="0" w:color="auto"/>
                                        <w:left w:val="none" w:sz="0" w:space="0" w:color="auto"/>
                                        <w:bottom w:val="none" w:sz="0" w:space="0" w:color="auto"/>
                                        <w:right w:val="none" w:sz="0" w:space="0" w:color="auto"/>
                                      </w:divBdr>
                                    </w:div>
                                  </w:divsChild>
                                </w:div>
                                <w:div w:id="698701294">
                                  <w:marLeft w:val="0"/>
                                  <w:marRight w:val="0"/>
                                  <w:marTop w:val="0"/>
                                  <w:marBottom w:val="225"/>
                                  <w:divBdr>
                                    <w:top w:val="none" w:sz="0" w:space="0" w:color="auto"/>
                                    <w:left w:val="none" w:sz="0" w:space="0" w:color="auto"/>
                                    <w:bottom w:val="none" w:sz="0" w:space="0" w:color="auto"/>
                                    <w:right w:val="none" w:sz="0" w:space="0" w:color="auto"/>
                                  </w:divBdr>
                                </w:div>
                                <w:div w:id="551697267">
                                  <w:marLeft w:val="0"/>
                                  <w:marRight w:val="0"/>
                                  <w:marTop w:val="0"/>
                                  <w:marBottom w:val="0"/>
                                  <w:divBdr>
                                    <w:top w:val="none" w:sz="0" w:space="0" w:color="auto"/>
                                    <w:left w:val="none" w:sz="0" w:space="0" w:color="auto"/>
                                    <w:bottom w:val="none" w:sz="0" w:space="0" w:color="auto"/>
                                    <w:right w:val="none" w:sz="0" w:space="0" w:color="auto"/>
                                  </w:divBdr>
                                  <w:divsChild>
                                    <w:div w:id="535313873">
                                      <w:marLeft w:val="0"/>
                                      <w:marRight w:val="0"/>
                                      <w:marTop w:val="0"/>
                                      <w:marBottom w:val="0"/>
                                      <w:divBdr>
                                        <w:top w:val="none" w:sz="0" w:space="0" w:color="auto"/>
                                        <w:left w:val="none" w:sz="0" w:space="0" w:color="auto"/>
                                        <w:bottom w:val="none" w:sz="0" w:space="0" w:color="auto"/>
                                        <w:right w:val="none" w:sz="0" w:space="0" w:color="auto"/>
                                      </w:divBdr>
                                    </w:div>
                                  </w:divsChild>
                                </w:div>
                                <w:div w:id="1497458009">
                                  <w:marLeft w:val="0"/>
                                  <w:marRight w:val="0"/>
                                  <w:marTop w:val="0"/>
                                  <w:marBottom w:val="0"/>
                                  <w:divBdr>
                                    <w:top w:val="none" w:sz="0" w:space="0" w:color="auto"/>
                                    <w:left w:val="none" w:sz="0" w:space="0" w:color="auto"/>
                                    <w:bottom w:val="none" w:sz="0" w:space="0" w:color="auto"/>
                                    <w:right w:val="none" w:sz="0" w:space="0" w:color="auto"/>
                                  </w:divBdr>
                                  <w:divsChild>
                                    <w:div w:id="1229995371">
                                      <w:marLeft w:val="0"/>
                                      <w:marRight w:val="0"/>
                                      <w:marTop w:val="0"/>
                                      <w:marBottom w:val="0"/>
                                      <w:divBdr>
                                        <w:top w:val="none" w:sz="0" w:space="0" w:color="auto"/>
                                        <w:left w:val="none" w:sz="0" w:space="0" w:color="auto"/>
                                        <w:bottom w:val="none" w:sz="0" w:space="0" w:color="auto"/>
                                        <w:right w:val="none" w:sz="0" w:space="0" w:color="auto"/>
                                      </w:divBdr>
                                    </w:div>
                                  </w:divsChild>
                                </w:div>
                                <w:div w:id="1841461392">
                                  <w:marLeft w:val="0"/>
                                  <w:marRight w:val="0"/>
                                  <w:marTop w:val="0"/>
                                  <w:marBottom w:val="0"/>
                                  <w:divBdr>
                                    <w:top w:val="none" w:sz="0" w:space="0" w:color="auto"/>
                                    <w:left w:val="none" w:sz="0" w:space="0" w:color="auto"/>
                                    <w:bottom w:val="none" w:sz="0" w:space="0" w:color="auto"/>
                                    <w:right w:val="none" w:sz="0" w:space="0" w:color="auto"/>
                                  </w:divBdr>
                                  <w:divsChild>
                                    <w:div w:id="988939984">
                                      <w:marLeft w:val="0"/>
                                      <w:marRight w:val="0"/>
                                      <w:marTop w:val="0"/>
                                      <w:marBottom w:val="0"/>
                                      <w:divBdr>
                                        <w:top w:val="none" w:sz="0" w:space="0" w:color="auto"/>
                                        <w:left w:val="none" w:sz="0" w:space="0" w:color="auto"/>
                                        <w:bottom w:val="none" w:sz="0" w:space="0" w:color="auto"/>
                                        <w:right w:val="none" w:sz="0" w:space="0" w:color="auto"/>
                                      </w:divBdr>
                                    </w:div>
                                  </w:divsChild>
                                </w:div>
                                <w:div w:id="1381898265">
                                  <w:marLeft w:val="0"/>
                                  <w:marRight w:val="0"/>
                                  <w:marTop w:val="0"/>
                                  <w:marBottom w:val="0"/>
                                  <w:divBdr>
                                    <w:top w:val="none" w:sz="0" w:space="0" w:color="auto"/>
                                    <w:left w:val="none" w:sz="0" w:space="0" w:color="auto"/>
                                    <w:bottom w:val="none" w:sz="0" w:space="0" w:color="auto"/>
                                    <w:right w:val="none" w:sz="0" w:space="0" w:color="auto"/>
                                  </w:divBdr>
                                  <w:divsChild>
                                    <w:div w:id="1508401071">
                                      <w:marLeft w:val="0"/>
                                      <w:marRight w:val="0"/>
                                      <w:marTop w:val="0"/>
                                      <w:marBottom w:val="0"/>
                                      <w:divBdr>
                                        <w:top w:val="none" w:sz="0" w:space="0" w:color="auto"/>
                                        <w:left w:val="none" w:sz="0" w:space="0" w:color="auto"/>
                                        <w:bottom w:val="none" w:sz="0" w:space="0" w:color="auto"/>
                                        <w:right w:val="none" w:sz="0" w:space="0" w:color="auto"/>
                                      </w:divBdr>
                                    </w:div>
                                  </w:divsChild>
                                </w:div>
                                <w:div w:id="386219693">
                                  <w:blockQuote w:val="1"/>
                                  <w:marLeft w:val="0"/>
                                  <w:marRight w:val="0"/>
                                  <w:marTop w:val="300"/>
                                  <w:marBottom w:val="300"/>
                                  <w:divBdr>
                                    <w:top w:val="none" w:sz="0" w:space="0" w:color="auto"/>
                                    <w:left w:val="single" w:sz="36" w:space="0" w:color="66A6FF"/>
                                    <w:bottom w:val="none" w:sz="0" w:space="0" w:color="auto"/>
                                    <w:right w:val="none" w:sz="0" w:space="0" w:color="auto"/>
                                  </w:divBdr>
                                </w:div>
                                <w:div w:id="2121100970">
                                  <w:marLeft w:val="0"/>
                                  <w:marRight w:val="0"/>
                                  <w:marTop w:val="0"/>
                                  <w:marBottom w:val="0"/>
                                  <w:divBdr>
                                    <w:top w:val="none" w:sz="0" w:space="0" w:color="auto"/>
                                    <w:left w:val="none" w:sz="0" w:space="0" w:color="auto"/>
                                    <w:bottom w:val="none" w:sz="0" w:space="0" w:color="auto"/>
                                    <w:right w:val="none" w:sz="0" w:space="0" w:color="auto"/>
                                  </w:divBdr>
                                  <w:divsChild>
                                    <w:div w:id="472211459">
                                      <w:marLeft w:val="0"/>
                                      <w:marRight w:val="0"/>
                                      <w:marTop w:val="0"/>
                                      <w:marBottom w:val="0"/>
                                      <w:divBdr>
                                        <w:top w:val="none" w:sz="0" w:space="0" w:color="auto"/>
                                        <w:left w:val="none" w:sz="0" w:space="0" w:color="auto"/>
                                        <w:bottom w:val="none" w:sz="0" w:space="0" w:color="auto"/>
                                        <w:right w:val="none" w:sz="0" w:space="0" w:color="auto"/>
                                      </w:divBdr>
                                    </w:div>
                                  </w:divsChild>
                                </w:div>
                                <w:div w:id="370032374">
                                  <w:marLeft w:val="0"/>
                                  <w:marRight w:val="0"/>
                                  <w:marTop w:val="0"/>
                                  <w:marBottom w:val="225"/>
                                  <w:divBdr>
                                    <w:top w:val="none" w:sz="0" w:space="0" w:color="auto"/>
                                    <w:left w:val="none" w:sz="0" w:space="0" w:color="auto"/>
                                    <w:bottom w:val="none" w:sz="0" w:space="0" w:color="auto"/>
                                    <w:right w:val="none" w:sz="0" w:space="0" w:color="auto"/>
                                  </w:divBdr>
                                </w:div>
                                <w:div w:id="444429829">
                                  <w:marLeft w:val="0"/>
                                  <w:marRight w:val="0"/>
                                  <w:marTop w:val="0"/>
                                  <w:marBottom w:val="0"/>
                                  <w:divBdr>
                                    <w:top w:val="none" w:sz="0" w:space="0" w:color="auto"/>
                                    <w:left w:val="none" w:sz="0" w:space="0" w:color="auto"/>
                                    <w:bottom w:val="none" w:sz="0" w:space="0" w:color="auto"/>
                                    <w:right w:val="none" w:sz="0" w:space="0" w:color="auto"/>
                                  </w:divBdr>
                                  <w:divsChild>
                                    <w:div w:id="228077048">
                                      <w:marLeft w:val="0"/>
                                      <w:marRight w:val="0"/>
                                      <w:marTop w:val="0"/>
                                      <w:marBottom w:val="0"/>
                                      <w:divBdr>
                                        <w:top w:val="none" w:sz="0" w:space="0" w:color="auto"/>
                                        <w:left w:val="none" w:sz="0" w:space="0" w:color="auto"/>
                                        <w:bottom w:val="none" w:sz="0" w:space="0" w:color="auto"/>
                                        <w:right w:val="none" w:sz="0" w:space="0" w:color="auto"/>
                                      </w:divBdr>
                                    </w:div>
                                  </w:divsChild>
                                </w:div>
                                <w:div w:id="1833721402">
                                  <w:marLeft w:val="0"/>
                                  <w:marRight w:val="0"/>
                                  <w:marTop w:val="0"/>
                                  <w:marBottom w:val="0"/>
                                  <w:divBdr>
                                    <w:top w:val="none" w:sz="0" w:space="0" w:color="auto"/>
                                    <w:left w:val="none" w:sz="0" w:space="0" w:color="auto"/>
                                    <w:bottom w:val="none" w:sz="0" w:space="0" w:color="auto"/>
                                    <w:right w:val="none" w:sz="0" w:space="0" w:color="auto"/>
                                  </w:divBdr>
                                  <w:divsChild>
                                    <w:div w:id="1256325693">
                                      <w:marLeft w:val="0"/>
                                      <w:marRight w:val="0"/>
                                      <w:marTop w:val="0"/>
                                      <w:marBottom w:val="0"/>
                                      <w:divBdr>
                                        <w:top w:val="none" w:sz="0" w:space="0" w:color="auto"/>
                                        <w:left w:val="none" w:sz="0" w:space="0" w:color="auto"/>
                                        <w:bottom w:val="none" w:sz="0" w:space="0" w:color="auto"/>
                                        <w:right w:val="none" w:sz="0" w:space="0" w:color="auto"/>
                                      </w:divBdr>
                                    </w:div>
                                  </w:divsChild>
                                </w:div>
                                <w:div w:id="2138989257">
                                  <w:blockQuote w:val="1"/>
                                  <w:marLeft w:val="0"/>
                                  <w:marRight w:val="0"/>
                                  <w:marTop w:val="300"/>
                                  <w:marBottom w:val="300"/>
                                  <w:divBdr>
                                    <w:top w:val="none" w:sz="0" w:space="0" w:color="auto"/>
                                    <w:left w:val="single" w:sz="36" w:space="0" w:color="66A6FF"/>
                                    <w:bottom w:val="none" w:sz="0" w:space="0" w:color="auto"/>
                                    <w:right w:val="none" w:sz="0" w:space="0" w:color="auto"/>
                                  </w:divBdr>
                                </w:div>
                                <w:div w:id="22900384">
                                  <w:marLeft w:val="0"/>
                                  <w:marRight w:val="0"/>
                                  <w:marTop w:val="0"/>
                                  <w:marBottom w:val="0"/>
                                  <w:divBdr>
                                    <w:top w:val="none" w:sz="0" w:space="0" w:color="auto"/>
                                    <w:left w:val="none" w:sz="0" w:space="0" w:color="auto"/>
                                    <w:bottom w:val="none" w:sz="0" w:space="0" w:color="auto"/>
                                    <w:right w:val="none" w:sz="0" w:space="0" w:color="auto"/>
                                  </w:divBdr>
                                  <w:divsChild>
                                    <w:div w:id="1743944979">
                                      <w:marLeft w:val="0"/>
                                      <w:marRight w:val="0"/>
                                      <w:marTop w:val="0"/>
                                      <w:marBottom w:val="0"/>
                                      <w:divBdr>
                                        <w:top w:val="none" w:sz="0" w:space="0" w:color="auto"/>
                                        <w:left w:val="none" w:sz="0" w:space="0" w:color="auto"/>
                                        <w:bottom w:val="none" w:sz="0" w:space="0" w:color="auto"/>
                                        <w:right w:val="none" w:sz="0" w:space="0" w:color="auto"/>
                                      </w:divBdr>
                                    </w:div>
                                  </w:divsChild>
                                </w:div>
                                <w:div w:id="719086975">
                                  <w:marLeft w:val="0"/>
                                  <w:marRight w:val="0"/>
                                  <w:marTop w:val="0"/>
                                  <w:marBottom w:val="0"/>
                                  <w:divBdr>
                                    <w:top w:val="none" w:sz="0" w:space="0" w:color="auto"/>
                                    <w:left w:val="none" w:sz="0" w:space="0" w:color="auto"/>
                                    <w:bottom w:val="none" w:sz="0" w:space="0" w:color="auto"/>
                                    <w:right w:val="none" w:sz="0" w:space="0" w:color="auto"/>
                                  </w:divBdr>
                                  <w:divsChild>
                                    <w:div w:id="544873301">
                                      <w:marLeft w:val="0"/>
                                      <w:marRight w:val="0"/>
                                      <w:marTop w:val="0"/>
                                      <w:marBottom w:val="0"/>
                                      <w:divBdr>
                                        <w:top w:val="none" w:sz="0" w:space="0" w:color="auto"/>
                                        <w:left w:val="none" w:sz="0" w:space="0" w:color="auto"/>
                                        <w:bottom w:val="none" w:sz="0" w:space="0" w:color="auto"/>
                                        <w:right w:val="none" w:sz="0" w:space="0" w:color="auto"/>
                                      </w:divBdr>
                                    </w:div>
                                  </w:divsChild>
                                </w:div>
                                <w:div w:id="921111680">
                                  <w:marLeft w:val="0"/>
                                  <w:marRight w:val="0"/>
                                  <w:marTop w:val="0"/>
                                  <w:marBottom w:val="0"/>
                                  <w:divBdr>
                                    <w:top w:val="none" w:sz="0" w:space="0" w:color="auto"/>
                                    <w:left w:val="none" w:sz="0" w:space="0" w:color="auto"/>
                                    <w:bottom w:val="none" w:sz="0" w:space="0" w:color="auto"/>
                                    <w:right w:val="none" w:sz="0" w:space="0" w:color="auto"/>
                                  </w:divBdr>
                                  <w:divsChild>
                                    <w:div w:id="1665427488">
                                      <w:marLeft w:val="0"/>
                                      <w:marRight w:val="0"/>
                                      <w:marTop w:val="0"/>
                                      <w:marBottom w:val="0"/>
                                      <w:divBdr>
                                        <w:top w:val="none" w:sz="0" w:space="0" w:color="auto"/>
                                        <w:left w:val="none" w:sz="0" w:space="0" w:color="auto"/>
                                        <w:bottom w:val="none" w:sz="0" w:space="0" w:color="auto"/>
                                        <w:right w:val="none" w:sz="0" w:space="0" w:color="auto"/>
                                      </w:divBdr>
                                    </w:div>
                                  </w:divsChild>
                                </w:div>
                                <w:div w:id="550770050">
                                  <w:marLeft w:val="0"/>
                                  <w:marRight w:val="0"/>
                                  <w:marTop w:val="0"/>
                                  <w:marBottom w:val="0"/>
                                  <w:divBdr>
                                    <w:top w:val="none" w:sz="0" w:space="0" w:color="auto"/>
                                    <w:left w:val="none" w:sz="0" w:space="0" w:color="auto"/>
                                    <w:bottom w:val="none" w:sz="0" w:space="0" w:color="auto"/>
                                    <w:right w:val="none" w:sz="0" w:space="0" w:color="auto"/>
                                  </w:divBdr>
                                  <w:divsChild>
                                    <w:div w:id="394012205">
                                      <w:marLeft w:val="0"/>
                                      <w:marRight w:val="0"/>
                                      <w:marTop w:val="0"/>
                                      <w:marBottom w:val="0"/>
                                      <w:divBdr>
                                        <w:top w:val="none" w:sz="0" w:space="0" w:color="auto"/>
                                        <w:left w:val="none" w:sz="0" w:space="0" w:color="auto"/>
                                        <w:bottom w:val="none" w:sz="0" w:space="0" w:color="auto"/>
                                        <w:right w:val="none" w:sz="0" w:space="0" w:color="auto"/>
                                      </w:divBdr>
                                    </w:div>
                                  </w:divsChild>
                                </w:div>
                                <w:div w:id="248201116">
                                  <w:marLeft w:val="0"/>
                                  <w:marRight w:val="0"/>
                                  <w:marTop w:val="0"/>
                                  <w:marBottom w:val="0"/>
                                  <w:divBdr>
                                    <w:top w:val="none" w:sz="0" w:space="0" w:color="auto"/>
                                    <w:left w:val="none" w:sz="0" w:space="0" w:color="auto"/>
                                    <w:bottom w:val="none" w:sz="0" w:space="0" w:color="auto"/>
                                    <w:right w:val="none" w:sz="0" w:space="0" w:color="auto"/>
                                  </w:divBdr>
                                  <w:divsChild>
                                    <w:div w:id="700403391">
                                      <w:marLeft w:val="0"/>
                                      <w:marRight w:val="0"/>
                                      <w:marTop w:val="0"/>
                                      <w:marBottom w:val="0"/>
                                      <w:divBdr>
                                        <w:top w:val="none" w:sz="0" w:space="0" w:color="auto"/>
                                        <w:left w:val="none" w:sz="0" w:space="0" w:color="auto"/>
                                        <w:bottom w:val="none" w:sz="0" w:space="0" w:color="auto"/>
                                        <w:right w:val="none" w:sz="0" w:space="0" w:color="auto"/>
                                      </w:divBdr>
                                    </w:div>
                                  </w:divsChild>
                                </w:div>
                                <w:div w:id="1631395805">
                                  <w:marLeft w:val="0"/>
                                  <w:marRight w:val="0"/>
                                  <w:marTop w:val="0"/>
                                  <w:marBottom w:val="225"/>
                                  <w:divBdr>
                                    <w:top w:val="none" w:sz="0" w:space="0" w:color="auto"/>
                                    <w:left w:val="none" w:sz="0" w:space="0" w:color="auto"/>
                                    <w:bottom w:val="none" w:sz="0" w:space="0" w:color="auto"/>
                                    <w:right w:val="none" w:sz="0" w:space="0" w:color="auto"/>
                                  </w:divBdr>
                                </w:div>
                                <w:div w:id="1686010358">
                                  <w:marLeft w:val="0"/>
                                  <w:marRight w:val="0"/>
                                  <w:marTop w:val="0"/>
                                  <w:marBottom w:val="0"/>
                                  <w:divBdr>
                                    <w:top w:val="none" w:sz="0" w:space="0" w:color="auto"/>
                                    <w:left w:val="none" w:sz="0" w:space="0" w:color="auto"/>
                                    <w:bottom w:val="none" w:sz="0" w:space="0" w:color="auto"/>
                                    <w:right w:val="none" w:sz="0" w:space="0" w:color="auto"/>
                                  </w:divBdr>
                                  <w:divsChild>
                                    <w:div w:id="1823963514">
                                      <w:marLeft w:val="0"/>
                                      <w:marRight w:val="0"/>
                                      <w:marTop w:val="0"/>
                                      <w:marBottom w:val="0"/>
                                      <w:divBdr>
                                        <w:top w:val="none" w:sz="0" w:space="0" w:color="auto"/>
                                        <w:left w:val="none" w:sz="0" w:space="0" w:color="auto"/>
                                        <w:bottom w:val="none" w:sz="0" w:space="0" w:color="auto"/>
                                        <w:right w:val="none" w:sz="0" w:space="0" w:color="auto"/>
                                      </w:divBdr>
                                    </w:div>
                                  </w:divsChild>
                                </w:div>
                                <w:div w:id="9334262">
                                  <w:blockQuote w:val="1"/>
                                  <w:marLeft w:val="0"/>
                                  <w:marRight w:val="0"/>
                                  <w:marTop w:val="300"/>
                                  <w:marBottom w:val="300"/>
                                  <w:divBdr>
                                    <w:top w:val="none" w:sz="0" w:space="0" w:color="auto"/>
                                    <w:left w:val="single" w:sz="36" w:space="0" w:color="66A6FF"/>
                                    <w:bottom w:val="none" w:sz="0" w:space="0" w:color="auto"/>
                                    <w:right w:val="none" w:sz="0" w:space="0" w:color="auto"/>
                                  </w:divBdr>
                                </w:div>
                                <w:div w:id="342360328">
                                  <w:marLeft w:val="0"/>
                                  <w:marRight w:val="0"/>
                                  <w:marTop w:val="0"/>
                                  <w:marBottom w:val="225"/>
                                  <w:divBdr>
                                    <w:top w:val="none" w:sz="0" w:space="0" w:color="auto"/>
                                    <w:left w:val="none" w:sz="0" w:space="0" w:color="auto"/>
                                    <w:bottom w:val="none" w:sz="0" w:space="0" w:color="auto"/>
                                    <w:right w:val="none" w:sz="0" w:space="0" w:color="auto"/>
                                  </w:divBdr>
                                </w:div>
                                <w:div w:id="745418868">
                                  <w:marLeft w:val="0"/>
                                  <w:marRight w:val="0"/>
                                  <w:marTop w:val="0"/>
                                  <w:marBottom w:val="0"/>
                                  <w:divBdr>
                                    <w:top w:val="none" w:sz="0" w:space="0" w:color="auto"/>
                                    <w:left w:val="none" w:sz="0" w:space="0" w:color="auto"/>
                                    <w:bottom w:val="none" w:sz="0" w:space="0" w:color="auto"/>
                                    <w:right w:val="none" w:sz="0" w:space="0" w:color="auto"/>
                                  </w:divBdr>
                                  <w:divsChild>
                                    <w:div w:id="622689103">
                                      <w:marLeft w:val="0"/>
                                      <w:marRight w:val="0"/>
                                      <w:marTop w:val="0"/>
                                      <w:marBottom w:val="0"/>
                                      <w:divBdr>
                                        <w:top w:val="none" w:sz="0" w:space="0" w:color="auto"/>
                                        <w:left w:val="none" w:sz="0" w:space="0" w:color="auto"/>
                                        <w:bottom w:val="none" w:sz="0" w:space="0" w:color="auto"/>
                                        <w:right w:val="none" w:sz="0" w:space="0" w:color="auto"/>
                                      </w:divBdr>
                                    </w:div>
                                  </w:divsChild>
                                </w:div>
                                <w:div w:id="1992710389">
                                  <w:marLeft w:val="0"/>
                                  <w:marRight w:val="0"/>
                                  <w:marTop w:val="0"/>
                                  <w:marBottom w:val="225"/>
                                  <w:divBdr>
                                    <w:top w:val="none" w:sz="0" w:space="0" w:color="auto"/>
                                    <w:left w:val="none" w:sz="0" w:space="0" w:color="auto"/>
                                    <w:bottom w:val="none" w:sz="0" w:space="0" w:color="auto"/>
                                    <w:right w:val="none" w:sz="0" w:space="0" w:color="auto"/>
                                  </w:divBdr>
                                </w:div>
                                <w:div w:id="1497108428">
                                  <w:marLeft w:val="0"/>
                                  <w:marRight w:val="0"/>
                                  <w:marTop w:val="0"/>
                                  <w:marBottom w:val="0"/>
                                  <w:divBdr>
                                    <w:top w:val="none" w:sz="0" w:space="0" w:color="auto"/>
                                    <w:left w:val="none" w:sz="0" w:space="0" w:color="auto"/>
                                    <w:bottom w:val="none" w:sz="0" w:space="0" w:color="auto"/>
                                    <w:right w:val="none" w:sz="0" w:space="0" w:color="auto"/>
                                  </w:divBdr>
                                  <w:divsChild>
                                    <w:div w:id="1263535523">
                                      <w:marLeft w:val="0"/>
                                      <w:marRight w:val="0"/>
                                      <w:marTop w:val="0"/>
                                      <w:marBottom w:val="0"/>
                                      <w:divBdr>
                                        <w:top w:val="none" w:sz="0" w:space="0" w:color="auto"/>
                                        <w:left w:val="none" w:sz="0" w:space="0" w:color="auto"/>
                                        <w:bottom w:val="none" w:sz="0" w:space="0" w:color="auto"/>
                                        <w:right w:val="none" w:sz="0" w:space="0" w:color="auto"/>
                                      </w:divBdr>
                                    </w:div>
                                  </w:divsChild>
                                </w:div>
                                <w:div w:id="470947877">
                                  <w:marLeft w:val="0"/>
                                  <w:marRight w:val="0"/>
                                  <w:marTop w:val="0"/>
                                  <w:marBottom w:val="225"/>
                                  <w:divBdr>
                                    <w:top w:val="none" w:sz="0" w:space="0" w:color="auto"/>
                                    <w:left w:val="none" w:sz="0" w:space="0" w:color="auto"/>
                                    <w:bottom w:val="none" w:sz="0" w:space="0" w:color="auto"/>
                                    <w:right w:val="none" w:sz="0" w:space="0" w:color="auto"/>
                                  </w:divBdr>
                                </w:div>
                                <w:div w:id="1408966118">
                                  <w:marLeft w:val="0"/>
                                  <w:marRight w:val="0"/>
                                  <w:marTop w:val="0"/>
                                  <w:marBottom w:val="0"/>
                                  <w:divBdr>
                                    <w:top w:val="none" w:sz="0" w:space="0" w:color="auto"/>
                                    <w:left w:val="none" w:sz="0" w:space="0" w:color="auto"/>
                                    <w:bottom w:val="none" w:sz="0" w:space="0" w:color="auto"/>
                                    <w:right w:val="none" w:sz="0" w:space="0" w:color="auto"/>
                                  </w:divBdr>
                                  <w:divsChild>
                                    <w:div w:id="1653020973">
                                      <w:marLeft w:val="0"/>
                                      <w:marRight w:val="0"/>
                                      <w:marTop w:val="0"/>
                                      <w:marBottom w:val="0"/>
                                      <w:divBdr>
                                        <w:top w:val="none" w:sz="0" w:space="0" w:color="auto"/>
                                        <w:left w:val="none" w:sz="0" w:space="0" w:color="auto"/>
                                        <w:bottom w:val="none" w:sz="0" w:space="0" w:color="auto"/>
                                        <w:right w:val="none" w:sz="0" w:space="0" w:color="auto"/>
                                      </w:divBdr>
                                    </w:div>
                                  </w:divsChild>
                                </w:div>
                                <w:div w:id="430862250">
                                  <w:blockQuote w:val="1"/>
                                  <w:marLeft w:val="0"/>
                                  <w:marRight w:val="0"/>
                                  <w:marTop w:val="300"/>
                                  <w:marBottom w:val="300"/>
                                  <w:divBdr>
                                    <w:top w:val="none" w:sz="0" w:space="0" w:color="auto"/>
                                    <w:left w:val="single" w:sz="36" w:space="0" w:color="66A6FF"/>
                                    <w:bottom w:val="none" w:sz="0" w:space="0" w:color="auto"/>
                                    <w:right w:val="none" w:sz="0" w:space="0" w:color="auto"/>
                                  </w:divBdr>
                                </w:div>
                                <w:div w:id="924608240">
                                  <w:marLeft w:val="0"/>
                                  <w:marRight w:val="0"/>
                                  <w:marTop w:val="0"/>
                                  <w:marBottom w:val="0"/>
                                  <w:divBdr>
                                    <w:top w:val="none" w:sz="0" w:space="0" w:color="auto"/>
                                    <w:left w:val="none" w:sz="0" w:space="0" w:color="auto"/>
                                    <w:bottom w:val="none" w:sz="0" w:space="0" w:color="auto"/>
                                    <w:right w:val="none" w:sz="0" w:space="0" w:color="auto"/>
                                  </w:divBdr>
                                  <w:divsChild>
                                    <w:div w:id="2083142775">
                                      <w:marLeft w:val="0"/>
                                      <w:marRight w:val="0"/>
                                      <w:marTop w:val="0"/>
                                      <w:marBottom w:val="0"/>
                                      <w:divBdr>
                                        <w:top w:val="none" w:sz="0" w:space="0" w:color="auto"/>
                                        <w:left w:val="none" w:sz="0" w:space="0" w:color="auto"/>
                                        <w:bottom w:val="none" w:sz="0" w:space="0" w:color="auto"/>
                                        <w:right w:val="none" w:sz="0" w:space="0" w:color="auto"/>
                                      </w:divBdr>
                                    </w:div>
                                  </w:divsChild>
                                </w:div>
                                <w:div w:id="976761228">
                                  <w:marLeft w:val="0"/>
                                  <w:marRight w:val="0"/>
                                  <w:marTop w:val="0"/>
                                  <w:marBottom w:val="0"/>
                                  <w:divBdr>
                                    <w:top w:val="none" w:sz="0" w:space="0" w:color="auto"/>
                                    <w:left w:val="none" w:sz="0" w:space="0" w:color="auto"/>
                                    <w:bottom w:val="none" w:sz="0" w:space="0" w:color="auto"/>
                                    <w:right w:val="none" w:sz="0" w:space="0" w:color="auto"/>
                                  </w:divBdr>
                                  <w:divsChild>
                                    <w:div w:id="668756440">
                                      <w:marLeft w:val="0"/>
                                      <w:marRight w:val="0"/>
                                      <w:marTop w:val="0"/>
                                      <w:marBottom w:val="0"/>
                                      <w:divBdr>
                                        <w:top w:val="none" w:sz="0" w:space="0" w:color="auto"/>
                                        <w:left w:val="none" w:sz="0" w:space="0" w:color="auto"/>
                                        <w:bottom w:val="none" w:sz="0" w:space="0" w:color="auto"/>
                                        <w:right w:val="none" w:sz="0" w:space="0" w:color="auto"/>
                                      </w:divBdr>
                                    </w:div>
                                  </w:divsChild>
                                </w:div>
                                <w:div w:id="1906180582">
                                  <w:marLeft w:val="0"/>
                                  <w:marRight w:val="0"/>
                                  <w:marTop w:val="0"/>
                                  <w:marBottom w:val="225"/>
                                  <w:divBdr>
                                    <w:top w:val="none" w:sz="0" w:space="0" w:color="auto"/>
                                    <w:left w:val="none" w:sz="0" w:space="0" w:color="auto"/>
                                    <w:bottom w:val="none" w:sz="0" w:space="0" w:color="auto"/>
                                    <w:right w:val="none" w:sz="0" w:space="0" w:color="auto"/>
                                  </w:divBdr>
                                </w:div>
                                <w:div w:id="1520310819">
                                  <w:marLeft w:val="0"/>
                                  <w:marRight w:val="0"/>
                                  <w:marTop w:val="0"/>
                                  <w:marBottom w:val="0"/>
                                  <w:divBdr>
                                    <w:top w:val="none" w:sz="0" w:space="0" w:color="auto"/>
                                    <w:left w:val="none" w:sz="0" w:space="0" w:color="auto"/>
                                    <w:bottom w:val="none" w:sz="0" w:space="0" w:color="auto"/>
                                    <w:right w:val="none" w:sz="0" w:space="0" w:color="auto"/>
                                  </w:divBdr>
                                  <w:divsChild>
                                    <w:div w:id="1383752940">
                                      <w:marLeft w:val="0"/>
                                      <w:marRight w:val="0"/>
                                      <w:marTop w:val="0"/>
                                      <w:marBottom w:val="0"/>
                                      <w:divBdr>
                                        <w:top w:val="none" w:sz="0" w:space="0" w:color="auto"/>
                                        <w:left w:val="none" w:sz="0" w:space="0" w:color="auto"/>
                                        <w:bottom w:val="none" w:sz="0" w:space="0" w:color="auto"/>
                                        <w:right w:val="none" w:sz="0" w:space="0" w:color="auto"/>
                                      </w:divBdr>
                                    </w:div>
                                  </w:divsChild>
                                </w:div>
                                <w:div w:id="852108690">
                                  <w:marLeft w:val="0"/>
                                  <w:marRight w:val="0"/>
                                  <w:marTop w:val="0"/>
                                  <w:marBottom w:val="0"/>
                                  <w:divBdr>
                                    <w:top w:val="none" w:sz="0" w:space="0" w:color="auto"/>
                                    <w:left w:val="none" w:sz="0" w:space="0" w:color="auto"/>
                                    <w:bottom w:val="none" w:sz="0" w:space="0" w:color="auto"/>
                                    <w:right w:val="none" w:sz="0" w:space="0" w:color="auto"/>
                                  </w:divBdr>
                                  <w:divsChild>
                                    <w:div w:id="828903927">
                                      <w:marLeft w:val="0"/>
                                      <w:marRight w:val="0"/>
                                      <w:marTop w:val="0"/>
                                      <w:marBottom w:val="0"/>
                                      <w:divBdr>
                                        <w:top w:val="none" w:sz="0" w:space="0" w:color="auto"/>
                                        <w:left w:val="none" w:sz="0" w:space="0" w:color="auto"/>
                                        <w:bottom w:val="none" w:sz="0" w:space="0" w:color="auto"/>
                                        <w:right w:val="none" w:sz="0" w:space="0" w:color="auto"/>
                                      </w:divBdr>
                                    </w:div>
                                  </w:divsChild>
                                </w:div>
                                <w:div w:id="1129518211">
                                  <w:marLeft w:val="0"/>
                                  <w:marRight w:val="0"/>
                                  <w:marTop w:val="0"/>
                                  <w:marBottom w:val="0"/>
                                  <w:divBdr>
                                    <w:top w:val="none" w:sz="0" w:space="0" w:color="auto"/>
                                    <w:left w:val="none" w:sz="0" w:space="0" w:color="auto"/>
                                    <w:bottom w:val="none" w:sz="0" w:space="0" w:color="auto"/>
                                    <w:right w:val="none" w:sz="0" w:space="0" w:color="auto"/>
                                  </w:divBdr>
                                  <w:divsChild>
                                    <w:div w:id="1627466543">
                                      <w:marLeft w:val="0"/>
                                      <w:marRight w:val="0"/>
                                      <w:marTop w:val="0"/>
                                      <w:marBottom w:val="0"/>
                                      <w:divBdr>
                                        <w:top w:val="none" w:sz="0" w:space="0" w:color="auto"/>
                                        <w:left w:val="none" w:sz="0" w:space="0" w:color="auto"/>
                                        <w:bottom w:val="none" w:sz="0" w:space="0" w:color="auto"/>
                                        <w:right w:val="none" w:sz="0" w:space="0" w:color="auto"/>
                                      </w:divBdr>
                                    </w:div>
                                  </w:divsChild>
                                </w:div>
                                <w:div w:id="55789592">
                                  <w:marLeft w:val="0"/>
                                  <w:marRight w:val="0"/>
                                  <w:marTop w:val="0"/>
                                  <w:marBottom w:val="0"/>
                                  <w:divBdr>
                                    <w:top w:val="none" w:sz="0" w:space="0" w:color="auto"/>
                                    <w:left w:val="none" w:sz="0" w:space="0" w:color="auto"/>
                                    <w:bottom w:val="none" w:sz="0" w:space="0" w:color="auto"/>
                                    <w:right w:val="none" w:sz="0" w:space="0" w:color="auto"/>
                                  </w:divBdr>
                                  <w:divsChild>
                                    <w:div w:id="2099135309">
                                      <w:marLeft w:val="0"/>
                                      <w:marRight w:val="0"/>
                                      <w:marTop w:val="0"/>
                                      <w:marBottom w:val="0"/>
                                      <w:divBdr>
                                        <w:top w:val="none" w:sz="0" w:space="0" w:color="auto"/>
                                        <w:left w:val="none" w:sz="0" w:space="0" w:color="auto"/>
                                        <w:bottom w:val="none" w:sz="0" w:space="0" w:color="auto"/>
                                        <w:right w:val="none" w:sz="0" w:space="0" w:color="auto"/>
                                      </w:divBdr>
                                    </w:div>
                                  </w:divsChild>
                                </w:div>
                                <w:div w:id="452601815">
                                  <w:marLeft w:val="0"/>
                                  <w:marRight w:val="0"/>
                                  <w:marTop w:val="0"/>
                                  <w:marBottom w:val="0"/>
                                  <w:divBdr>
                                    <w:top w:val="none" w:sz="0" w:space="0" w:color="auto"/>
                                    <w:left w:val="none" w:sz="0" w:space="0" w:color="auto"/>
                                    <w:bottom w:val="none" w:sz="0" w:space="0" w:color="auto"/>
                                    <w:right w:val="none" w:sz="0" w:space="0" w:color="auto"/>
                                  </w:divBdr>
                                  <w:divsChild>
                                    <w:div w:id="1715226606">
                                      <w:marLeft w:val="0"/>
                                      <w:marRight w:val="0"/>
                                      <w:marTop w:val="0"/>
                                      <w:marBottom w:val="0"/>
                                      <w:divBdr>
                                        <w:top w:val="none" w:sz="0" w:space="0" w:color="auto"/>
                                        <w:left w:val="none" w:sz="0" w:space="0" w:color="auto"/>
                                        <w:bottom w:val="none" w:sz="0" w:space="0" w:color="auto"/>
                                        <w:right w:val="none" w:sz="0" w:space="0" w:color="auto"/>
                                      </w:divBdr>
                                    </w:div>
                                  </w:divsChild>
                                </w:div>
                                <w:div w:id="2070229177">
                                  <w:blockQuote w:val="1"/>
                                  <w:marLeft w:val="0"/>
                                  <w:marRight w:val="0"/>
                                  <w:marTop w:val="300"/>
                                  <w:marBottom w:val="300"/>
                                  <w:divBdr>
                                    <w:top w:val="none" w:sz="0" w:space="0" w:color="auto"/>
                                    <w:left w:val="single" w:sz="36" w:space="0" w:color="66A6FF"/>
                                    <w:bottom w:val="none" w:sz="0" w:space="0" w:color="auto"/>
                                    <w:right w:val="none" w:sz="0" w:space="0" w:color="auto"/>
                                  </w:divBdr>
                                </w:div>
                                <w:div w:id="1635713570">
                                  <w:marLeft w:val="0"/>
                                  <w:marRight w:val="0"/>
                                  <w:marTop w:val="0"/>
                                  <w:marBottom w:val="0"/>
                                  <w:divBdr>
                                    <w:top w:val="none" w:sz="0" w:space="0" w:color="auto"/>
                                    <w:left w:val="none" w:sz="0" w:space="0" w:color="auto"/>
                                    <w:bottom w:val="none" w:sz="0" w:space="0" w:color="auto"/>
                                    <w:right w:val="none" w:sz="0" w:space="0" w:color="auto"/>
                                  </w:divBdr>
                                  <w:divsChild>
                                    <w:div w:id="796412008">
                                      <w:marLeft w:val="0"/>
                                      <w:marRight w:val="0"/>
                                      <w:marTop w:val="0"/>
                                      <w:marBottom w:val="0"/>
                                      <w:divBdr>
                                        <w:top w:val="none" w:sz="0" w:space="0" w:color="auto"/>
                                        <w:left w:val="none" w:sz="0" w:space="0" w:color="auto"/>
                                        <w:bottom w:val="none" w:sz="0" w:space="0" w:color="auto"/>
                                        <w:right w:val="none" w:sz="0" w:space="0" w:color="auto"/>
                                      </w:divBdr>
                                    </w:div>
                                  </w:divsChild>
                                </w:div>
                                <w:div w:id="824588208">
                                  <w:marLeft w:val="0"/>
                                  <w:marRight w:val="0"/>
                                  <w:marTop w:val="0"/>
                                  <w:marBottom w:val="0"/>
                                  <w:divBdr>
                                    <w:top w:val="none" w:sz="0" w:space="0" w:color="auto"/>
                                    <w:left w:val="none" w:sz="0" w:space="0" w:color="auto"/>
                                    <w:bottom w:val="none" w:sz="0" w:space="0" w:color="auto"/>
                                    <w:right w:val="none" w:sz="0" w:space="0" w:color="auto"/>
                                  </w:divBdr>
                                  <w:divsChild>
                                    <w:div w:id="1724719171">
                                      <w:marLeft w:val="0"/>
                                      <w:marRight w:val="0"/>
                                      <w:marTop w:val="0"/>
                                      <w:marBottom w:val="0"/>
                                      <w:divBdr>
                                        <w:top w:val="none" w:sz="0" w:space="0" w:color="auto"/>
                                        <w:left w:val="none" w:sz="0" w:space="0" w:color="auto"/>
                                        <w:bottom w:val="none" w:sz="0" w:space="0" w:color="auto"/>
                                        <w:right w:val="none" w:sz="0" w:space="0" w:color="auto"/>
                                      </w:divBdr>
                                    </w:div>
                                  </w:divsChild>
                                </w:div>
                                <w:div w:id="2144348704">
                                  <w:marLeft w:val="0"/>
                                  <w:marRight w:val="0"/>
                                  <w:marTop w:val="0"/>
                                  <w:marBottom w:val="0"/>
                                  <w:divBdr>
                                    <w:top w:val="none" w:sz="0" w:space="0" w:color="auto"/>
                                    <w:left w:val="none" w:sz="0" w:space="0" w:color="auto"/>
                                    <w:bottom w:val="none" w:sz="0" w:space="0" w:color="auto"/>
                                    <w:right w:val="none" w:sz="0" w:space="0" w:color="auto"/>
                                  </w:divBdr>
                                  <w:divsChild>
                                    <w:div w:id="1659919837">
                                      <w:marLeft w:val="0"/>
                                      <w:marRight w:val="0"/>
                                      <w:marTop w:val="0"/>
                                      <w:marBottom w:val="0"/>
                                      <w:divBdr>
                                        <w:top w:val="none" w:sz="0" w:space="0" w:color="auto"/>
                                        <w:left w:val="none" w:sz="0" w:space="0" w:color="auto"/>
                                        <w:bottom w:val="none" w:sz="0" w:space="0" w:color="auto"/>
                                        <w:right w:val="none" w:sz="0" w:space="0" w:color="auto"/>
                                      </w:divBdr>
                                    </w:div>
                                  </w:divsChild>
                                </w:div>
                                <w:div w:id="2045714845">
                                  <w:marLeft w:val="0"/>
                                  <w:marRight w:val="0"/>
                                  <w:marTop w:val="0"/>
                                  <w:marBottom w:val="0"/>
                                  <w:divBdr>
                                    <w:top w:val="none" w:sz="0" w:space="0" w:color="auto"/>
                                    <w:left w:val="none" w:sz="0" w:space="0" w:color="auto"/>
                                    <w:bottom w:val="none" w:sz="0" w:space="0" w:color="auto"/>
                                    <w:right w:val="none" w:sz="0" w:space="0" w:color="auto"/>
                                  </w:divBdr>
                                  <w:divsChild>
                                    <w:div w:id="893737179">
                                      <w:marLeft w:val="0"/>
                                      <w:marRight w:val="0"/>
                                      <w:marTop w:val="0"/>
                                      <w:marBottom w:val="0"/>
                                      <w:divBdr>
                                        <w:top w:val="none" w:sz="0" w:space="0" w:color="auto"/>
                                        <w:left w:val="none" w:sz="0" w:space="0" w:color="auto"/>
                                        <w:bottom w:val="none" w:sz="0" w:space="0" w:color="auto"/>
                                        <w:right w:val="none" w:sz="0" w:space="0" w:color="auto"/>
                                      </w:divBdr>
                                    </w:div>
                                  </w:divsChild>
                                </w:div>
                                <w:div w:id="1001734415">
                                  <w:marLeft w:val="0"/>
                                  <w:marRight w:val="0"/>
                                  <w:marTop w:val="0"/>
                                  <w:marBottom w:val="0"/>
                                  <w:divBdr>
                                    <w:top w:val="none" w:sz="0" w:space="0" w:color="auto"/>
                                    <w:left w:val="none" w:sz="0" w:space="0" w:color="auto"/>
                                    <w:bottom w:val="none" w:sz="0" w:space="0" w:color="auto"/>
                                    <w:right w:val="none" w:sz="0" w:space="0" w:color="auto"/>
                                  </w:divBdr>
                                  <w:divsChild>
                                    <w:div w:id="194537664">
                                      <w:marLeft w:val="0"/>
                                      <w:marRight w:val="0"/>
                                      <w:marTop w:val="0"/>
                                      <w:marBottom w:val="0"/>
                                      <w:divBdr>
                                        <w:top w:val="none" w:sz="0" w:space="0" w:color="auto"/>
                                        <w:left w:val="none" w:sz="0" w:space="0" w:color="auto"/>
                                        <w:bottom w:val="none" w:sz="0" w:space="0" w:color="auto"/>
                                        <w:right w:val="none" w:sz="0" w:space="0" w:color="auto"/>
                                      </w:divBdr>
                                    </w:div>
                                  </w:divsChild>
                                </w:div>
                                <w:div w:id="1236746046">
                                  <w:marLeft w:val="0"/>
                                  <w:marRight w:val="0"/>
                                  <w:marTop w:val="0"/>
                                  <w:marBottom w:val="0"/>
                                  <w:divBdr>
                                    <w:top w:val="none" w:sz="0" w:space="0" w:color="auto"/>
                                    <w:left w:val="none" w:sz="0" w:space="0" w:color="auto"/>
                                    <w:bottom w:val="none" w:sz="0" w:space="0" w:color="auto"/>
                                    <w:right w:val="none" w:sz="0" w:space="0" w:color="auto"/>
                                  </w:divBdr>
                                  <w:divsChild>
                                    <w:div w:id="2004357253">
                                      <w:marLeft w:val="0"/>
                                      <w:marRight w:val="0"/>
                                      <w:marTop w:val="0"/>
                                      <w:marBottom w:val="0"/>
                                      <w:divBdr>
                                        <w:top w:val="none" w:sz="0" w:space="0" w:color="auto"/>
                                        <w:left w:val="none" w:sz="0" w:space="0" w:color="auto"/>
                                        <w:bottom w:val="none" w:sz="0" w:space="0" w:color="auto"/>
                                        <w:right w:val="none" w:sz="0" w:space="0" w:color="auto"/>
                                      </w:divBdr>
                                    </w:div>
                                  </w:divsChild>
                                </w:div>
                                <w:div w:id="367491930">
                                  <w:marLeft w:val="0"/>
                                  <w:marRight w:val="0"/>
                                  <w:marTop w:val="0"/>
                                  <w:marBottom w:val="0"/>
                                  <w:divBdr>
                                    <w:top w:val="none" w:sz="0" w:space="0" w:color="auto"/>
                                    <w:left w:val="none" w:sz="0" w:space="0" w:color="auto"/>
                                    <w:bottom w:val="none" w:sz="0" w:space="0" w:color="auto"/>
                                    <w:right w:val="none" w:sz="0" w:space="0" w:color="auto"/>
                                  </w:divBdr>
                                  <w:divsChild>
                                    <w:div w:id="1149710930">
                                      <w:marLeft w:val="0"/>
                                      <w:marRight w:val="0"/>
                                      <w:marTop w:val="0"/>
                                      <w:marBottom w:val="0"/>
                                      <w:divBdr>
                                        <w:top w:val="none" w:sz="0" w:space="0" w:color="auto"/>
                                        <w:left w:val="none" w:sz="0" w:space="0" w:color="auto"/>
                                        <w:bottom w:val="none" w:sz="0" w:space="0" w:color="auto"/>
                                        <w:right w:val="none" w:sz="0" w:space="0" w:color="auto"/>
                                      </w:divBdr>
                                    </w:div>
                                  </w:divsChild>
                                </w:div>
                                <w:div w:id="807820574">
                                  <w:marLeft w:val="0"/>
                                  <w:marRight w:val="0"/>
                                  <w:marTop w:val="0"/>
                                  <w:marBottom w:val="0"/>
                                  <w:divBdr>
                                    <w:top w:val="none" w:sz="0" w:space="0" w:color="auto"/>
                                    <w:left w:val="none" w:sz="0" w:space="0" w:color="auto"/>
                                    <w:bottom w:val="none" w:sz="0" w:space="0" w:color="auto"/>
                                    <w:right w:val="none" w:sz="0" w:space="0" w:color="auto"/>
                                  </w:divBdr>
                                </w:div>
                                <w:div w:id="1280726764">
                                  <w:marLeft w:val="0"/>
                                  <w:marRight w:val="0"/>
                                  <w:marTop w:val="0"/>
                                  <w:marBottom w:val="0"/>
                                  <w:divBdr>
                                    <w:top w:val="none" w:sz="0" w:space="0" w:color="auto"/>
                                    <w:left w:val="none" w:sz="0" w:space="0" w:color="auto"/>
                                    <w:bottom w:val="none" w:sz="0" w:space="0" w:color="auto"/>
                                    <w:right w:val="none" w:sz="0" w:space="0" w:color="auto"/>
                                  </w:divBdr>
                                  <w:divsChild>
                                    <w:div w:id="2081899530">
                                      <w:marLeft w:val="0"/>
                                      <w:marRight w:val="0"/>
                                      <w:marTop w:val="0"/>
                                      <w:marBottom w:val="0"/>
                                      <w:divBdr>
                                        <w:top w:val="none" w:sz="0" w:space="0" w:color="auto"/>
                                        <w:left w:val="none" w:sz="0" w:space="0" w:color="auto"/>
                                        <w:bottom w:val="none" w:sz="0" w:space="0" w:color="auto"/>
                                        <w:right w:val="none" w:sz="0" w:space="0" w:color="auto"/>
                                      </w:divBdr>
                                    </w:div>
                                  </w:divsChild>
                                </w:div>
                                <w:div w:id="17894919">
                                  <w:marLeft w:val="0"/>
                                  <w:marRight w:val="0"/>
                                  <w:marTop w:val="0"/>
                                  <w:marBottom w:val="0"/>
                                  <w:divBdr>
                                    <w:top w:val="none" w:sz="0" w:space="0" w:color="auto"/>
                                    <w:left w:val="none" w:sz="0" w:space="0" w:color="auto"/>
                                    <w:bottom w:val="none" w:sz="0" w:space="0" w:color="auto"/>
                                    <w:right w:val="none" w:sz="0" w:space="0" w:color="auto"/>
                                  </w:divBdr>
                                  <w:divsChild>
                                    <w:div w:id="731392573">
                                      <w:marLeft w:val="0"/>
                                      <w:marRight w:val="0"/>
                                      <w:marTop w:val="0"/>
                                      <w:marBottom w:val="0"/>
                                      <w:divBdr>
                                        <w:top w:val="none" w:sz="0" w:space="0" w:color="auto"/>
                                        <w:left w:val="none" w:sz="0" w:space="0" w:color="auto"/>
                                        <w:bottom w:val="none" w:sz="0" w:space="0" w:color="auto"/>
                                        <w:right w:val="none" w:sz="0" w:space="0" w:color="auto"/>
                                      </w:divBdr>
                                    </w:div>
                                  </w:divsChild>
                                </w:div>
                                <w:div w:id="1277523316">
                                  <w:marLeft w:val="0"/>
                                  <w:marRight w:val="0"/>
                                  <w:marTop w:val="0"/>
                                  <w:marBottom w:val="0"/>
                                  <w:divBdr>
                                    <w:top w:val="none" w:sz="0" w:space="0" w:color="auto"/>
                                    <w:left w:val="none" w:sz="0" w:space="0" w:color="auto"/>
                                    <w:bottom w:val="none" w:sz="0" w:space="0" w:color="auto"/>
                                    <w:right w:val="none" w:sz="0" w:space="0" w:color="auto"/>
                                  </w:divBdr>
                                  <w:divsChild>
                                    <w:div w:id="1055080124">
                                      <w:marLeft w:val="0"/>
                                      <w:marRight w:val="0"/>
                                      <w:marTop w:val="0"/>
                                      <w:marBottom w:val="0"/>
                                      <w:divBdr>
                                        <w:top w:val="none" w:sz="0" w:space="0" w:color="auto"/>
                                        <w:left w:val="none" w:sz="0" w:space="0" w:color="auto"/>
                                        <w:bottom w:val="none" w:sz="0" w:space="0" w:color="auto"/>
                                        <w:right w:val="none" w:sz="0" w:space="0" w:color="auto"/>
                                      </w:divBdr>
                                    </w:div>
                                  </w:divsChild>
                                </w:div>
                                <w:div w:id="1336571113">
                                  <w:marLeft w:val="0"/>
                                  <w:marRight w:val="0"/>
                                  <w:marTop w:val="0"/>
                                  <w:marBottom w:val="0"/>
                                  <w:divBdr>
                                    <w:top w:val="none" w:sz="0" w:space="0" w:color="auto"/>
                                    <w:left w:val="none" w:sz="0" w:space="0" w:color="auto"/>
                                    <w:bottom w:val="none" w:sz="0" w:space="0" w:color="auto"/>
                                    <w:right w:val="none" w:sz="0" w:space="0" w:color="auto"/>
                                  </w:divBdr>
                                  <w:divsChild>
                                    <w:div w:id="2900959">
                                      <w:marLeft w:val="0"/>
                                      <w:marRight w:val="0"/>
                                      <w:marTop w:val="0"/>
                                      <w:marBottom w:val="0"/>
                                      <w:divBdr>
                                        <w:top w:val="none" w:sz="0" w:space="0" w:color="auto"/>
                                        <w:left w:val="none" w:sz="0" w:space="0" w:color="auto"/>
                                        <w:bottom w:val="none" w:sz="0" w:space="0" w:color="auto"/>
                                        <w:right w:val="none" w:sz="0" w:space="0" w:color="auto"/>
                                      </w:divBdr>
                                    </w:div>
                                  </w:divsChild>
                                </w:div>
                                <w:div w:id="799810552">
                                  <w:marLeft w:val="0"/>
                                  <w:marRight w:val="0"/>
                                  <w:marTop w:val="0"/>
                                  <w:marBottom w:val="0"/>
                                  <w:divBdr>
                                    <w:top w:val="none" w:sz="0" w:space="0" w:color="auto"/>
                                    <w:left w:val="none" w:sz="0" w:space="0" w:color="auto"/>
                                    <w:bottom w:val="none" w:sz="0" w:space="0" w:color="auto"/>
                                    <w:right w:val="none" w:sz="0" w:space="0" w:color="auto"/>
                                  </w:divBdr>
                                  <w:divsChild>
                                    <w:div w:id="975455044">
                                      <w:marLeft w:val="0"/>
                                      <w:marRight w:val="0"/>
                                      <w:marTop w:val="0"/>
                                      <w:marBottom w:val="0"/>
                                      <w:divBdr>
                                        <w:top w:val="none" w:sz="0" w:space="0" w:color="auto"/>
                                        <w:left w:val="none" w:sz="0" w:space="0" w:color="auto"/>
                                        <w:bottom w:val="none" w:sz="0" w:space="0" w:color="auto"/>
                                        <w:right w:val="none" w:sz="0" w:space="0" w:color="auto"/>
                                      </w:divBdr>
                                    </w:div>
                                  </w:divsChild>
                                </w:div>
                                <w:div w:id="1913661062">
                                  <w:blockQuote w:val="1"/>
                                  <w:marLeft w:val="0"/>
                                  <w:marRight w:val="0"/>
                                  <w:marTop w:val="300"/>
                                  <w:marBottom w:val="300"/>
                                  <w:divBdr>
                                    <w:top w:val="none" w:sz="0" w:space="0" w:color="auto"/>
                                    <w:left w:val="single" w:sz="36" w:space="0" w:color="66A6FF"/>
                                    <w:bottom w:val="none" w:sz="0" w:space="0" w:color="auto"/>
                                    <w:right w:val="none" w:sz="0" w:space="0" w:color="auto"/>
                                  </w:divBdr>
                                </w:div>
                                <w:div w:id="1850440603">
                                  <w:marLeft w:val="0"/>
                                  <w:marRight w:val="0"/>
                                  <w:marTop w:val="0"/>
                                  <w:marBottom w:val="225"/>
                                  <w:divBdr>
                                    <w:top w:val="none" w:sz="0" w:space="0" w:color="auto"/>
                                    <w:left w:val="none" w:sz="0" w:space="0" w:color="auto"/>
                                    <w:bottom w:val="none" w:sz="0" w:space="0" w:color="auto"/>
                                    <w:right w:val="none" w:sz="0" w:space="0" w:color="auto"/>
                                  </w:divBdr>
                                </w:div>
                                <w:div w:id="2119638429">
                                  <w:marLeft w:val="0"/>
                                  <w:marRight w:val="0"/>
                                  <w:marTop w:val="0"/>
                                  <w:marBottom w:val="0"/>
                                  <w:divBdr>
                                    <w:top w:val="none" w:sz="0" w:space="0" w:color="auto"/>
                                    <w:left w:val="none" w:sz="0" w:space="0" w:color="auto"/>
                                    <w:bottom w:val="none" w:sz="0" w:space="0" w:color="auto"/>
                                    <w:right w:val="none" w:sz="0" w:space="0" w:color="auto"/>
                                  </w:divBdr>
                                  <w:divsChild>
                                    <w:div w:id="206915946">
                                      <w:marLeft w:val="0"/>
                                      <w:marRight w:val="0"/>
                                      <w:marTop w:val="0"/>
                                      <w:marBottom w:val="0"/>
                                      <w:divBdr>
                                        <w:top w:val="none" w:sz="0" w:space="0" w:color="auto"/>
                                        <w:left w:val="none" w:sz="0" w:space="0" w:color="auto"/>
                                        <w:bottom w:val="none" w:sz="0" w:space="0" w:color="auto"/>
                                        <w:right w:val="none" w:sz="0" w:space="0" w:color="auto"/>
                                      </w:divBdr>
                                    </w:div>
                                  </w:divsChild>
                                </w:div>
                                <w:div w:id="1864053070">
                                  <w:marLeft w:val="0"/>
                                  <w:marRight w:val="0"/>
                                  <w:marTop w:val="0"/>
                                  <w:marBottom w:val="0"/>
                                  <w:divBdr>
                                    <w:top w:val="none" w:sz="0" w:space="0" w:color="auto"/>
                                    <w:left w:val="none" w:sz="0" w:space="0" w:color="auto"/>
                                    <w:bottom w:val="none" w:sz="0" w:space="0" w:color="auto"/>
                                    <w:right w:val="none" w:sz="0" w:space="0" w:color="auto"/>
                                  </w:divBdr>
                                  <w:divsChild>
                                    <w:div w:id="414060488">
                                      <w:marLeft w:val="0"/>
                                      <w:marRight w:val="0"/>
                                      <w:marTop w:val="0"/>
                                      <w:marBottom w:val="0"/>
                                      <w:divBdr>
                                        <w:top w:val="none" w:sz="0" w:space="0" w:color="auto"/>
                                        <w:left w:val="none" w:sz="0" w:space="0" w:color="auto"/>
                                        <w:bottom w:val="none" w:sz="0" w:space="0" w:color="auto"/>
                                        <w:right w:val="none" w:sz="0" w:space="0" w:color="auto"/>
                                      </w:divBdr>
                                    </w:div>
                                  </w:divsChild>
                                </w:div>
                                <w:div w:id="1059472592">
                                  <w:marLeft w:val="0"/>
                                  <w:marRight w:val="0"/>
                                  <w:marTop w:val="0"/>
                                  <w:marBottom w:val="0"/>
                                  <w:divBdr>
                                    <w:top w:val="none" w:sz="0" w:space="0" w:color="auto"/>
                                    <w:left w:val="none" w:sz="0" w:space="0" w:color="auto"/>
                                    <w:bottom w:val="none" w:sz="0" w:space="0" w:color="auto"/>
                                    <w:right w:val="none" w:sz="0" w:space="0" w:color="auto"/>
                                  </w:divBdr>
                                  <w:divsChild>
                                    <w:div w:id="461925091">
                                      <w:marLeft w:val="0"/>
                                      <w:marRight w:val="0"/>
                                      <w:marTop w:val="0"/>
                                      <w:marBottom w:val="0"/>
                                      <w:divBdr>
                                        <w:top w:val="none" w:sz="0" w:space="0" w:color="auto"/>
                                        <w:left w:val="none" w:sz="0" w:space="0" w:color="auto"/>
                                        <w:bottom w:val="none" w:sz="0" w:space="0" w:color="auto"/>
                                        <w:right w:val="none" w:sz="0" w:space="0" w:color="auto"/>
                                      </w:divBdr>
                                    </w:div>
                                  </w:divsChild>
                                </w:div>
                                <w:div w:id="519780918">
                                  <w:marLeft w:val="0"/>
                                  <w:marRight w:val="0"/>
                                  <w:marTop w:val="0"/>
                                  <w:marBottom w:val="0"/>
                                  <w:divBdr>
                                    <w:top w:val="none" w:sz="0" w:space="0" w:color="auto"/>
                                    <w:left w:val="none" w:sz="0" w:space="0" w:color="auto"/>
                                    <w:bottom w:val="none" w:sz="0" w:space="0" w:color="auto"/>
                                    <w:right w:val="none" w:sz="0" w:space="0" w:color="auto"/>
                                  </w:divBdr>
                                  <w:divsChild>
                                    <w:div w:id="2069768115">
                                      <w:marLeft w:val="0"/>
                                      <w:marRight w:val="0"/>
                                      <w:marTop w:val="0"/>
                                      <w:marBottom w:val="0"/>
                                      <w:divBdr>
                                        <w:top w:val="none" w:sz="0" w:space="0" w:color="auto"/>
                                        <w:left w:val="none" w:sz="0" w:space="0" w:color="auto"/>
                                        <w:bottom w:val="none" w:sz="0" w:space="0" w:color="auto"/>
                                        <w:right w:val="none" w:sz="0" w:space="0" w:color="auto"/>
                                      </w:divBdr>
                                    </w:div>
                                  </w:divsChild>
                                </w:div>
                                <w:div w:id="1195070433">
                                  <w:marLeft w:val="0"/>
                                  <w:marRight w:val="0"/>
                                  <w:marTop w:val="0"/>
                                  <w:marBottom w:val="0"/>
                                  <w:divBdr>
                                    <w:top w:val="none" w:sz="0" w:space="0" w:color="auto"/>
                                    <w:left w:val="none" w:sz="0" w:space="0" w:color="auto"/>
                                    <w:bottom w:val="none" w:sz="0" w:space="0" w:color="auto"/>
                                    <w:right w:val="none" w:sz="0" w:space="0" w:color="auto"/>
                                  </w:divBdr>
                                  <w:divsChild>
                                    <w:div w:id="1071737478">
                                      <w:marLeft w:val="0"/>
                                      <w:marRight w:val="0"/>
                                      <w:marTop w:val="0"/>
                                      <w:marBottom w:val="0"/>
                                      <w:divBdr>
                                        <w:top w:val="none" w:sz="0" w:space="0" w:color="auto"/>
                                        <w:left w:val="none" w:sz="0" w:space="0" w:color="auto"/>
                                        <w:bottom w:val="none" w:sz="0" w:space="0" w:color="auto"/>
                                        <w:right w:val="none" w:sz="0" w:space="0" w:color="auto"/>
                                      </w:divBdr>
                                    </w:div>
                                  </w:divsChild>
                                </w:div>
                                <w:div w:id="1918052694">
                                  <w:marLeft w:val="0"/>
                                  <w:marRight w:val="0"/>
                                  <w:marTop w:val="0"/>
                                  <w:marBottom w:val="0"/>
                                  <w:divBdr>
                                    <w:top w:val="none" w:sz="0" w:space="0" w:color="auto"/>
                                    <w:left w:val="none" w:sz="0" w:space="0" w:color="auto"/>
                                    <w:bottom w:val="none" w:sz="0" w:space="0" w:color="auto"/>
                                    <w:right w:val="none" w:sz="0" w:space="0" w:color="auto"/>
                                  </w:divBdr>
                                  <w:divsChild>
                                    <w:div w:id="1867599360">
                                      <w:marLeft w:val="0"/>
                                      <w:marRight w:val="0"/>
                                      <w:marTop w:val="0"/>
                                      <w:marBottom w:val="0"/>
                                      <w:divBdr>
                                        <w:top w:val="none" w:sz="0" w:space="0" w:color="auto"/>
                                        <w:left w:val="none" w:sz="0" w:space="0" w:color="auto"/>
                                        <w:bottom w:val="none" w:sz="0" w:space="0" w:color="auto"/>
                                        <w:right w:val="none" w:sz="0" w:space="0" w:color="auto"/>
                                      </w:divBdr>
                                    </w:div>
                                  </w:divsChild>
                                </w:div>
                                <w:div w:id="1725565867">
                                  <w:marLeft w:val="0"/>
                                  <w:marRight w:val="0"/>
                                  <w:marTop w:val="0"/>
                                  <w:marBottom w:val="225"/>
                                  <w:divBdr>
                                    <w:top w:val="none" w:sz="0" w:space="0" w:color="auto"/>
                                    <w:left w:val="none" w:sz="0" w:space="0" w:color="auto"/>
                                    <w:bottom w:val="none" w:sz="0" w:space="0" w:color="auto"/>
                                    <w:right w:val="none" w:sz="0" w:space="0" w:color="auto"/>
                                  </w:divBdr>
                                </w:div>
                                <w:div w:id="1022436175">
                                  <w:marLeft w:val="0"/>
                                  <w:marRight w:val="0"/>
                                  <w:marTop w:val="0"/>
                                  <w:marBottom w:val="0"/>
                                  <w:divBdr>
                                    <w:top w:val="none" w:sz="0" w:space="0" w:color="auto"/>
                                    <w:left w:val="none" w:sz="0" w:space="0" w:color="auto"/>
                                    <w:bottom w:val="none" w:sz="0" w:space="0" w:color="auto"/>
                                    <w:right w:val="none" w:sz="0" w:space="0" w:color="auto"/>
                                  </w:divBdr>
                                  <w:divsChild>
                                    <w:div w:id="807094155">
                                      <w:marLeft w:val="0"/>
                                      <w:marRight w:val="0"/>
                                      <w:marTop w:val="0"/>
                                      <w:marBottom w:val="0"/>
                                      <w:divBdr>
                                        <w:top w:val="none" w:sz="0" w:space="0" w:color="auto"/>
                                        <w:left w:val="none" w:sz="0" w:space="0" w:color="auto"/>
                                        <w:bottom w:val="none" w:sz="0" w:space="0" w:color="auto"/>
                                        <w:right w:val="none" w:sz="0" w:space="0" w:color="auto"/>
                                      </w:divBdr>
                                    </w:div>
                                  </w:divsChild>
                                </w:div>
                                <w:div w:id="488139597">
                                  <w:marLeft w:val="0"/>
                                  <w:marRight w:val="0"/>
                                  <w:marTop w:val="0"/>
                                  <w:marBottom w:val="225"/>
                                  <w:divBdr>
                                    <w:top w:val="none" w:sz="0" w:space="0" w:color="auto"/>
                                    <w:left w:val="none" w:sz="0" w:space="0" w:color="auto"/>
                                    <w:bottom w:val="none" w:sz="0" w:space="0" w:color="auto"/>
                                    <w:right w:val="none" w:sz="0" w:space="0" w:color="auto"/>
                                  </w:divBdr>
                                </w:div>
                                <w:div w:id="202403483">
                                  <w:marLeft w:val="0"/>
                                  <w:marRight w:val="0"/>
                                  <w:marTop w:val="0"/>
                                  <w:marBottom w:val="0"/>
                                  <w:divBdr>
                                    <w:top w:val="none" w:sz="0" w:space="0" w:color="auto"/>
                                    <w:left w:val="none" w:sz="0" w:space="0" w:color="auto"/>
                                    <w:bottom w:val="none" w:sz="0" w:space="0" w:color="auto"/>
                                    <w:right w:val="none" w:sz="0" w:space="0" w:color="auto"/>
                                  </w:divBdr>
                                  <w:divsChild>
                                    <w:div w:id="157230053">
                                      <w:marLeft w:val="0"/>
                                      <w:marRight w:val="0"/>
                                      <w:marTop w:val="0"/>
                                      <w:marBottom w:val="0"/>
                                      <w:divBdr>
                                        <w:top w:val="none" w:sz="0" w:space="0" w:color="auto"/>
                                        <w:left w:val="none" w:sz="0" w:space="0" w:color="auto"/>
                                        <w:bottom w:val="none" w:sz="0" w:space="0" w:color="auto"/>
                                        <w:right w:val="none" w:sz="0" w:space="0" w:color="auto"/>
                                      </w:divBdr>
                                    </w:div>
                                  </w:divsChild>
                                </w:div>
                                <w:div w:id="1261571558">
                                  <w:marLeft w:val="0"/>
                                  <w:marRight w:val="0"/>
                                  <w:marTop w:val="0"/>
                                  <w:marBottom w:val="225"/>
                                  <w:divBdr>
                                    <w:top w:val="none" w:sz="0" w:space="0" w:color="auto"/>
                                    <w:left w:val="none" w:sz="0" w:space="0" w:color="auto"/>
                                    <w:bottom w:val="none" w:sz="0" w:space="0" w:color="auto"/>
                                    <w:right w:val="none" w:sz="0" w:space="0" w:color="auto"/>
                                  </w:divBdr>
                                </w:div>
                                <w:div w:id="2110151821">
                                  <w:marLeft w:val="0"/>
                                  <w:marRight w:val="0"/>
                                  <w:marTop w:val="0"/>
                                  <w:marBottom w:val="0"/>
                                  <w:divBdr>
                                    <w:top w:val="none" w:sz="0" w:space="0" w:color="auto"/>
                                    <w:left w:val="none" w:sz="0" w:space="0" w:color="auto"/>
                                    <w:bottom w:val="none" w:sz="0" w:space="0" w:color="auto"/>
                                    <w:right w:val="none" w:sz="0" w:space="0" w:color="auto"/>
                                  </w:divBdr>
                                  <w:divsChild>
                                    <w:div w:id="988095751">
                                      <w:marLeft w:val="0"/>
                                      <w:marRight w:val="0"/>
                                      <w:marTop w:val="0"/>
                                      <w:marBottom w:val="0"/>
                                      <w:divBdr>
                                        <w:top w:val="none" w:sz="0" w:space="0" w:color="auto"/>
                                        <w:left w:val="none" w:sz="0" w:space="0" w:color="auto"/>
                                        <w:bottom w:val="none" w:sz="0" w:space="0" w:color="auto"/>
                                        <w:right w:val="none" w:sz="0" w:space="0" w:color="auto"/>
                                      </w:divBdr>
                                    </w:div>
                                  </w:divsChild>
                                </w:div>
                                <w:div w:id="887037726">
                                  <w:marLeft w:val="0"/>
                                  <w:marRight w:val="0"/>
                                  <w:marTop w:val="0"/>
                                  <w:marBottom w:val="0"/>
                                  <w:divBdr>
                                    <w:top w:val="none" w:sz="0" w:space="0" w:color="auto"/>
                                    <w:left w:val="none" w:sz="0" w:space="0" w:color="auto"/>
                                    <w:bottom w:val="none" w:sz="0" w:space="0" w:color="auto"/>
                                    <w:right w:val="none" w:sz="0" w:space="0" w:color="auto"/>
                                  </w:divBdr>
                                  <w:divsChild>
                                    <w:div w:id="1104500600">
                                      <w:marLeft w:val="0"/>
                                      <w:marRight w:val="0"/>
                                      <w:marTop w:val="0"/>
                                      <w:marBottom w:val="0"/>
                                      <w:divBdr>
                                        <w:top w:val="none" w:sz="0" w:space="0" w:color="auto"/>
                                        <w:left w:val="none" w:sz="0" w:space="0" w:color="auto"/>
                                        <w:bottom w:val="none" w:sz="0" w:space="0" w:color="auto"/>
                                        <w:right w:val="none" w:sz="0" w:space="0" w:color="auto"/>
                                      </w:divBdr>
                                    </w:div>
                                  </w:divsChild>
                                </w:div>
                                <w:div w:id="1111391035">
                                  <w:blockQuote w:val="1"/>
                                  <w:marLeft w:val="0"/>
                                  <w:marRight w:val="0"/>
                                  <w:marTop w:val="300"/>
                                  <w:marBottom w:val="300"/>
                                  <w:divBdr>
                                    <w:top w:val="none" w:sz="0" w:space="0" w:color="auto"/>
                                    <w:left w:val="single" w:sz="36" w:space="0" w:color="66A6FF"/>
                                    <w:bottom w:val="none" w:sz="0" w:space="0" w:color="auto"/>
                                    <w:right w:val="none" w:sz="0" w:space="0" w:color="auto"/>
                                  </w:divBdr>
                                </w:div>
                                <w:div w:id="351297406">
                                  <w:marLeft w:val="0"/>
                                  <w:marRight w:val="0"/>
                                  <w:marTop w:val="0"/>
                                  <w:marBottom w:val="0"/>
                                  <w:divBdr>
                                    <w:top w:val="none" w:sz="0" w:space="0" w:color="auto"/>
                                    <w:left w:val="none" w:sz="0" w:space="0" w:color="auto"/>
                                    <w:bottom w:val="none" w:sz="0" w:space="0" w:color="auto"/>
                                    <w:right w:val="none" w:sz="0" w:space="0" w:color="auto"/>
                                  </w:divBdr>
                                  <w:divsChild>
                                    <w:div w:id="882596153">
                                      <w:marLeft w:val="0"/>
                                      <w:marRight w:val="0"/>
                                      <w:marTop w:val="0"/>
                                      <w:marBottom w:val="0"/>
                                      <w:divBdr>
                                        <w:top w:val="none" w:sz="0" w:space="0" w:color="auto"/>
                                        <w:left w:val="none" w:sz="0" w:space="0" w:color="auto"/>
                                        <w:bottom w:val="none" w:sz="0" w:space="0" w:color="auto"/>
                                        <w:right w:val="none" w:sz="0" w:space="0" w:color="auto"/>
                                      </w:divBdr>
                                    </w:div>
                                  </w:divsChild>
                                </w:div>
                                <w:div w:id="1062143870">
                                  <w:marLeft w:val="0"/>
                                  <w:marRight w:val="0"/>
                                  <w:marTop w:val="0"/>
                                  <w:marBottom w:val="0"/>
                                  <w:divBdr>
                                    <w:top w:val="none" w:sz="0" w:space="0" w:color="auto"/>
                                    <w:left w:val="none" w:sz="0" w:space="0" w:color="auto"/>
                                    <w:bottom w:val="none" w:sz="0" w:space="0" w:color="auto"/>
                                    <w:right w:val="none" w:sz="0" w:space="0" w:color="auto"/>
                                  </w:divBdr>
                                  <w:divsChild>
                                    <w:div w:id="2112892332">
                                      <w:marLeft w:val="0"/>
                                      <w:marRight w:val="0"/>
                                      <w:marTop w:val="0"/>
                                      <w:marBottom w:val="0"/>
                                      <w:divBdr>
                                        <w:top w:val="none" w:sz="0" w:space="0" w:color="auto"/>
                                        <w:left w:val="none" w:sz="0" w:space="0" w:color="auto"/>
                                        <w:bottom w:val="none" w:sz="0" w:space="0" w:color="auto"/>
                                        <w:right w:val="none" w:sz="0" w:space="0" w:color="auto"/>
                                      </w:divBdr>
                                    </w:div>
                                  </w:divsChild>
                                </w:div>
                                <w:div w:id="944724700">
                                  <w:marLeft w:val="0"/>
                                  <w:marRight w:val="0"/>
                                  <w:marTop w:val="0"/>
                                  <w:marBottom w:val="0"/>
                                  <w:divBdr>
                                    <w:top w:val="none" w:sz="0" w:space="0" w:color="auto"/>
                                    <w:left w:val="none" w:sz="0" w:space="0" w:color="auto"/>
                                    <w:bottom w:val="none" w:sz="0" w:space="0" w:color="auto"/>
                                    <w:right w:val="none" w:sz="0" w:space="0" w:color="auto"/>
                                  </w:divBdr>
                                  <w:divsChild>
                                    <w:div w:id="75711027">
                                      <w:marLeft w:val="0"/>
                                      <w:marRight w:val="0"/>
                                      <w:marTop w:val="0"/>
                                      <w:marBottom w:val="0"/>
                                      <w:divBdr>
                                        <w:top w:val="none" w:sz="0" w:space="0" w:color="auto"/>
                                        <w:left w:val="none" w:sz="0" w:space="0" w:color="auto"/>
                                        <w:bottom w:val="none" w:sz="0" w:space="0" w:color="auto"/>
                                        <w:right w:val="none" w:sz="0" w:space="0" w:color="auto"/>
                                      </w:divBdr>
                                    </w:div>
                                  </w:divsChild>
                                </w:div>
                                <w:div w:id="7216595">
                                  <w:marLeft w:val="0"/>
                                  <w:marRight w:val="0"/>
                                  <w:marTop w:val="0"/>
                                  <w:marBottom w:val="0"/>
                                  <w:divBdr>
                                    <w:top w:val="none" w:sz="0" w:space="0" w:color="auto"/>
                                    <w:left w:val="none" w:sz="0" w:space="0" w:color="auto"/>
                                    <w:bottom w:val="none" w:sz="0" w:space="0" w:color="auto"/>
                                    <w:right w:val="none" w:sz="0" w:space="0" w:color="auto"/>
                                  </w:divBdr>
                                  <w:divsChild>
                                    <w:div w:id="1183930644">
                                      <w:marLeft w:val="0"/>
                                      <w:marRight w:val="0"/>
                                      <w:marTop w:val="0"/>
                                      <w:marBottom w:val="0"/>
                                      <w:divBdr>
                                        <w:top w:val="none" w:sz="0" w:space="0" w:color="auto"/>
                                        <w:left w:val="none" w:sz="0" w:space="0" w:color="auto"/>
                                        <w:bottom w:val="none" w:sz="0" w:space="0" w:color="auto"/>
                                        <w:right w:val="none" w:sz="0" w:space="0" w:color="auto"/>
                                      </w:divBdr>
                                    </w:div>
                                  </w:divsChild>
                                </w:div>
                                <w:div w:id="508372779">
                                  <w:marLeft w:val="0"/>
                                  <w:marRight w:val="0"/>
                                  <w:marTop w:val="0"/>
                                  <w:marBottom w:val="0"/>
                                  <w:divBdr>
                                    <w:top w:val="none" w:sz="0" w:space="0" w:color="auto"/>
                                    <w:left w:val="none" w:sz="0" w:space="0" w:color="auto"/>
                                    <w:bottom w:val="none" w:sz="0" w:space="0" w:color="auto"/>
                                    <w:right w:val="none" w:sz="0" w:space="0" w:color="auto"/>
                                  </w:divBdr>
                                  <w:divsChild>
                                    <w:div w:id="778568752">
                                      <w:marLeft w:val="0"/>
                                      <w:marRight w:val="0"/>
                                      <w:marTop w:val="0"/>
                                      <w:marBottom w:val="0"/>
                                      <w:divBdr>
                                        <w:top w:val="none" w:sz="0" w:space="0" w:color="auto"/>
                                        <w:left w:val="none" w:sz="0" w:space="0" w:color="auto"/>
                                        <w:bottom w:val="none" w:sz="0" w:space="0" w:color="auto"/>
                                        <w:right w:val="none" w:sz="0" w:space="0" w:color="auto"/>
                                      </w:divBdr>
                                    </w:div>
                                  </w:divsChild>
                                </w:div>
                                <w:div w:id="657349263">
                                  <w:marLeft w:val="0"/>
                                  <w:marRight w:val="0"/>
                                  <w:marTop w:val="0"/>
                                  <w:marBottom w:val="225"/>
                                  <w:divBdr>
                                    <w:top w:val="none" w:sz="0" w:space="0" w:color="auto"/>
                                    <w:left w:val="none" w:sz="0" w:space="0" w:color="auto"/>
                                    <w:bottom w:val="none" w:sz="0" w:space="0" w:color="auto"/>
                                    <w:right w:val="none" w:sz="0" w:space="0" w:color="auto"/>
                                  </w:divBdr>
                                </w:div>
                                <w:div w:id="2012096327">
                                  <w:marLeft w:val="0"/>
                                  <w:marRight w:val="0"/>
                                  <w:marTop w:val="0"/>
                                  <w:marBottom w:val="0"/>
                                  <w:divBdr>
                                    <w:top w:val="none" w:sz="0" w:space="0" w:color="auto"/>
                                    <w:left w:val="none" w:sz="0" w:space="0" w:color="auto"/>
                                    <w:bottom w:val="none" w:sz="0" w:space="0" w:color="auto"/>
                                    <w:right w:val="none" w:sz="0" w:space="0" w:color="auto"/>
                                  </w:divBdr>
                                  <w:divsChild>
                                    <w:div w:id="1103841498">
                                      <w:marLeft w:val="0"/>
                                      <w:marRight w:val="0"/>
                                      <w:marTop w:val="0"/>
                                      <w:marBottom w:val="0"/>
                                      <w:divBdr>
                                        <w:top w:val="none" w:sz="0" w:space="0" w:color="auto"/>
                                        <w:left w:val="none" w:sz="0" w:space="0" w:color="auto"/>
                                        <w:bottom w:val="none" w:sz="0" w:space="0" w:color="auto"/>
                                        <w:right w:val="none" w:sz="0" w:space="0" w:color="auto"/>
                                      </w:divBdr>
                                    </w:div>
                                  </w:divsChild>
                                </w:div>
                                <w:div w:id="1943145725">
                                  <w:marLeft w:val="0"/>
                                  <w:marRight w:val="0"/>
                                  <w:marTop w:val="0"/>
                                  <w:marBottom w:val="0"/>
                                  <w:divBdr>
                                    <w:top w:val="none" w:sz="0" w:space="0" w:color="auto"/>
                                    <w:left w:val="none" w:sz="0" w:space="0" w:color="auto"/>
                                    <w:bottom w:val="none" w:sz="0" w:space="0" w:color="auto"/>
                                    <w:right w:val="none" w:sz="0" w:space="0" w:color="auto"/>
                                  </w:divBdr>
                                  <w:divsChild>
                                    <w:div w:id="1696154048">
                                      <w:marLeft w:val="0"/>
                                      <w:marRight w:val="0"/>
                                      <w:marTop w:val="0"/>
                                      <w:marBottom w:val="0"/>
                                      <w:divBdr>
                                        <w:top w:val="none" w:sz="0" w:space="0" w:color="auto"/>
                                        <w:left w:val="none" w:sz="0" w:space="0" w:color="auto"/>
                                        <w:bottom w:val="none" w:sz="0" w:space="0" w:color="auto"/>
                                        <w:right w:val="none" w:sz="0" w:space="0" w:color="auto"/>
                                      </w:divBdr>
                                    </w:div>
                                  </w:divsChild>
                                </w:div>
                                <w:div w:id="1306352695">
                                  <w:marLeft w:val="0"/>
                                  <w:marRight w:val="0"/>
                                  <w:marTop w:val="0"/>
                                  <w:marBottom w:val="225"/>
                                  <w:divBdr>
                                    <w:top w:val="none" w:sz="0" w:space="0" w:color="auto"/>
                                    <w:left w:val="none" w:sz="0" w:space="0" w:color="auto"/>
                                    <w:bottom w:val="none" w:sz="0" w:space="0" w:color="auto"/>
                                    <w:right w:val="none" w:sz="0" w:space="0" w:color="auto"/>
                                  </w:divBdr>
                                </w:div>
                                <w:div w:id="1235235469">
                                  <w:blockQuote w:val="1"/>
                                  <w:marLeft w:val="0"/>
                                  <w:marRight w:val="0"/>
                                  <w:marTop w:val="300"/>
                                  <w:marBottom w:val="300"/>
                                  <w:divBdr>
                                    <w:top w:val="none" w:sz="0" w:space="0" w:color="auto"/>
                                    <w:left w:val="single" w:sz="36" w:space="0" w:color="66A6FF"/>
                                    <w:bottom w:val="none" w:sz="0" w:space="0" w:color="auto"/>
                                    <w:right w:val="none" w:sz="0" w:space="0" w:color="auto"/>
                                  </w:divBdr>
                                </w:div>
                                <w:div w:id="1472868358">
                                  <w:marLeft w:val="0"/>
                                  <w:marRight w:val="0"/>
                                  <w:marTop w:val="0"/>
                                  <w:marBottom w:val="0"/>
                                  <w:divBdr>
                                    <w:top w:val="none" w:sz="0" w:space="0" w:color="auto"/>
                                    <w:left w:val="none" w:sz="0" w:space="0" w:color="auto"/>
                                    <w:bottom w:val="none" w:sz="0" w:space="0" w:color="auto"/>
                                    <w:right w:val="none" w:sz="0" w:space="0" w:color="auto"/>
                                  </w:divBdr>
                                  <w:divsChild>
                                    <w:div w:id="1391274072">
                                      <w:marLeft w:val="0"/>
                                      <w:marRight w:val="0"/>
                                      <w:marTop w:val="0"/>
                                      <w:marBottom w:val="0"/>
                                      <w:divBdr>
                                        <w:top w:val="none" w:sz="0" w:space="0" w:color="auto"/>
                                        <w:left w:val="none" w:sz="0" w:space="0" w:color="auto"/>
                                        <w:bottom w:val="none" w:sz="0" w:space="0" w:color="auto"/>
                                        <w:right w:val="none" w:sz="0" w:space="0" w:color="auto"/>
                                      </w:divBdr>
                                    </w:div>
                                  </w:divsChild>
                                </w:div>
                                <w:div w:id="1717199524">
                                  <w:marLeft w:val="0"/>
                                  <w:marRight w:val="0"/>
                                  <w:marTop w:val="0"/>
                                  <w:marBottom w:val="0"/>
                                  <w:divBdr>
                                    <w:top w:val="none" w:sz="0" w:space="0" w:color="auto"/>
                                    <w:left w:val="none" w:sz="0" w:space="0" w:color="auto"/>
                                    <w:bottom w:val="none" w:sz="0" w:space="0" w:color="auto"/>
                                    <w:right w:val="none" w:sz="0" w:space="0" w:color="auto"/>
                                  </w:divBdr>
                                  <w:divsChild>
                                    <w:div w:id="1936013108">
                                      <w:marLeft w:val="0"/>
                                      <w:marRight w:val="0"/>
                                      <w:marTop w:val="0"/>
                                      <w:marBottom w:val="0"/>
                                      <w:divBdr>
                                        <w:top w:val="none" w:sz="0" w:space="0" w:color="auto"/>
                                        <w:left w:val="none" w:sz="0" w:space="0" w:color="auto"/>
                                        <w:bottom w:val="none" w:sz="0" w:space="0" w:color="auto"/>
                                        <w:right w:val="none" w:sz="0" w:space="0" w:color="auto"/>
                                      </w:divBdr>
                                    </w:div>
                                  </w:divsChild>
                                </w:div>
                                <w:div w:id="1134568121">
                                  <w:blockQuote w:val="1"/>
                                  <w:marLeft w:val="0"/>
                                  <w:marRight w:val="0"/>
                                  <w:marTop w:val="300"/>
                                  <w:marBottom w:val="300"/>
                                  <w:divBdr>
                                    <w:top w:val="none" w:sz="0" w:space="0" w:color="auto"/>
                                    <w:left w:val="single" w:sz="36" w:space="0" w:color="66A6FF"/>
                                    <w:bottom w:val="none" w:sz="0" w:space="0" w:color="auto"/>
                                    <w:right w:val="none" w:sz="0" w:space="0" w:color="auto"/>
                                  </w:divBdr>
                                </w:div>
                                <w:div w:id="1797679520">
                                  <w:marLeft w:val="0"/>
                                  <w:marRight w:val="0"/>
                                  <w:marTop w:val="0"/>
                                  <w:marBottom w:val="0"/>
                                  <w:divBdr>
                                    <w:top w:val="none" w:sz="0" w:space="0" w:color="auto"/>
                                    <w:left w:val="none" w:sz="0" w:space="0" w:color="auto"/>
                                    <w:bottom w:val="none" w:sz="0" w:space="0" w:color="auto"/>
                                    <w:right w:val="none" w:sz="0" w:space="0" w:color="auto"/>
                                  </w:divBdr>
                                  <w:divsChild>
                                    <w:div w:id="395591434">
                                      <w:marLeft w:val="0"/>
                                      <w:marRight w:val="0"/>
                                      <w:marTop w:val="0"/>
                                      <w:marBottom w:val="0"/>
                                      <w:divBdr>
                                        <w:top w:val="none" w:sz="0" w:space="0" w:color="auto"/>
                                        <w:left w:val="none" w:sz="0" w:space="0" w:color="auto"/>
                                        <w:bottom w:val="none" w:sz="0" w:space="0" w:color="auto"/>
                                        <w:right w:val="none" w:sz="0" w:space="0" w:color="auto"/>
                                      </w:divBdr>
                                    </w:div>
                                  </w:divsChild>
                                </w:div>
                                <w:div w:id="282730752">
                                  <w:marLeft w:val="0"/>
                                  <w:marRight w:val="0"/>
                                  <w:marTop w:val="0"/>
                                  <w:marBottom w:val="0"/>
                                  <w:divBdr>
                                    <w:top w:val="none" w:sz="0" w:space="0" w:color="auto"/>
                                    <w:left w:val="none" w:sz="0" w:space="0" w:color="auto"/>
                                    <w:bottom w:val="none" w:sz="0" w:space="0" w:color="auto"/>
                                    <w:right w:val="none" w:sz="0" w:space="0" w:color="auto"/>
                                  </w:divBdr>
                                  <w:divsChild>
                                    <w:div w:id="1253705222">
                                      <w:marLeft w:val="0"/>
                                      <w:marRight w:val="0"/>
                                      <w:marTop w:val="0"/>
                                      <w:marBottom w:val="0"/>
                                      <w:divBdr>
                                        <w:top w:val="none" w:sz="0" w:space="0" w:color="auto"/>
                                        <w:left w:val="none" w:sz="0" w:space="0" w:color="auto"/>
                                        <w:bottom w:val="none" w:sz="0" w:space="0" w:color="auto"/>
                                        <w:right w:val="none" w:sz="0" w:space="0" w:color="auto"/>
                                      </w:divBdr>
                                    </w:div>
                                  </w:divsChild>
                                </w:div>
                                <w:div w:id="885988879">
                                  <w:marLeft w:val="0"/>
                                  <w:marRight w:val="0"/>
                                  <w:marTop w:val="0"/>
                                  <w:marBottom w:val="0"/>
                                  <w:divBdr>
                                    <w:top w:val="none" w:sz="0" w:space="0" w:color="auto"/>
                                    <w:left w:val="none" w:sz="0" w:space="0" w:color="auto"/>
                                    <w:bottom w:val="none" w:sz="0" w:space="0" w:color="auto"/>
                                    <w:right w:val="none" w:sz="0" w:space="0" w:color="auto"/>
                                  </w:divBdr>
                                  <w:divsChild>
                                    <w:div w:id="46076520">
                                      <w:marLeft w:val="0"/>
                                      <w:marRight w:val="0"/>
                                      <w:marTop w:val="0"/>
                                      <w:marBottom w:val="0"/>
                                      <w:divBdr>
                                        <w:top w:val="none" w:sz="0" w:space="0" w:color="auto"/>
                                        <w:left w:val="none" w:sz="0" w:space="0" w:color="auto"/>
                                        <w:bottom w:val="none" w:sz="0" w:space="0" w:color="auto"/>
                                        <w:right w:val="none" w:sz="0" w:space="0" w:color="auto"/>
                                      </w:divBdr>
                                    </w:div>
                                  </w:divsChild>
                                </w:div>
                                <w:div w:id="938148128">
                                  <w:marLeft w:val="0"/>
                                  <w:marRight w:val="0"/>
                                  <w:marTop w:val="0"/>
                                  <w:marBottom w:val="225"/>
                                  <w:divBdr>
                                    <w:top w:val="none" w:sz="0" w:space="0" w:color="auto"/>
                                    <w:left w:val="none" w:sz="0" w:space="0" w:color="auto"/>
                                    <w:bottom w:val="none" w:sz="0" w:space="0" w:color="auto"/>
                                    <w:right w:val="none" w:sz="0" w:space="0" w:color="auto"/>
                                  </w:divBdr>
                                </w:div>
                                <w:div w:id="2143619147">
                                  <w:marLeft w:val="0"/>
                                  <w:marRight w:val="0"/>
                                  <w:marTop w:val="0"/>
                                  <w:marBottom w:val="0"/>
                                  <w:divBdr>
                                    <w:top w:val="none" w:sz="0" w:space="0" w:color="auto"/>
                                    <w:left w:val="none" w:sz="0" w:space="0" w:color="auto"/>
                                    <w:bottom w:val="none" w:sz="0" w:space="0" w:color="auto"/>
                                    <w:right w:val="none" w:sz="0" w:space="0" w:color="auto"/>
                                  </w:divBdr>
                                  <w:divsChild>
                                    <w:div w:id="1086076465">
                                      <w:marLeft w:val="0"/>
                                      <w:marRight w:val="0"/>
                                      <w:marTop w:val="0"/>
                                      <w:marBottom w:val="0"/>
                                      <w:divBdr>
                                        <w:top w:val="none" w:sz="0" w:space="0" w:color="auto"/>
                                        <w:left w:val="none" w:sz="0" w:space="0" w:color="auto"/>
                                        <w:bottom w:val="none" w:sz="0" w:space="0" w:color="auto"/>
                                        <w:right w:val="none" w:sz="0" w:space="0" w:color="auto"/>
                                      </w:divBdr>
                                    </w:div>
                                  </w:divsChild>
                                </w:div>
                                <w:div w:id="628630357">
                                  <w:blockQuote w:val="1"/>
                                  <w:marLeft w:val="0"/>
                                  <w:marRight w:val="0"/>
                                  <w:marTop w:val="300"/>
                                  <w:marBottom w:val="300"/>
                                  <w:divBdr>
                                    <w:top w:val="none" w:sz="0" w:space="0" w:color="auto"/>
                                    <w:left w:val="single" w:sz="36" w:space="0" w:color="66A6FF"/>
                                    <w:bottom w:val="none" w:sz="0" w:space="0" w:color="auto"/>
                                    <w:right w:val="none" w:sz="0" w:space="0" w:color="auto"/>
                                  </w:divBdr>
                                </w:div>
                                <w:div w:id="1082606380">
                                  <w:marLeft w:val="0"/>
                                  <w:marRight w:val="0"/>
                                  <w:marTop w:val="0"/>
                                  <w:marBottom w:val="0"/>
                                  <w:divBdr>
                                    <w:top w:val="none" w:sz="0" w:space="0" w:color="auto"/>
                                    <w:left w:val="none" w:sz="0" w:space="0" w:color="auto"/>
                                    <w:bottom w:val="none" w:sz="0" w:space="0" w:color="auto"/>
                                    <w:right w:val="none" w:sz="0" w:space="0" w:color="auto"/>
                                  </w:divBdr>
                                  <w:divsChild>
                                    <w:div w:id="252401081">
                                      <w:marLeft w:val="0"/>
                                      <w:marRight w:val="0"/>
                                      <w:marTop w:val="0"/>
                                      <w:marBottom w:val="0"/>
                                      <w:divBdr>
                                        <w:top w:val="none" w:sz="0" w:space="0" w:color="auto"/>
                                        <w:left w:val="none" w:sz="0" w:space="0" w:color="auto"/>
                                        <w:bottom w:val="none" w:sz="0" w:space="0" w:color="auto"/>
                                        <w:right w:val="none" w:sz="0" w:space="0" w:color="auto"/>
                                      </w:divBdr>
                                    </w:div>
                                  </w:divsChild>
                                </w:div>
                                <w:div w:id="677578752">
                                  <w:marLeft w:val="0"/>
                                  <w:marRight w:val="0"/>
                                  <w:marTop w:val="0"/>
                                  <w:marBottom w:val="0"/>
                                  <w:divBdr>
                                    <w:top w:val="none" w:sz="0" w:space="0" w:color="auto"/>
                                    <w:left w:val="none" w:sz="0" w:space="0" w:color="auto"/>
                                    <w:bottom w:val="none" w:sz="0" w:space="0" w:color="auto"/>
                                    <w:right w:val="none" w:sz="0" w:space="0" w:color="auto"/>
                                  </w:divBdr>
                                  <w:divsChild>
                                    <w:div w:id="225117979">
                                      <w:marLeft w:val="0"/>
                                      <w:marRight w:val="0"/>
                                      <w:marTop w:val="0"/>
                                      <w:marBottom w:val="0"/>
                                      <w:divBdr>
                                        <w:top w:val="none" w:sz="0" w:space="0" w:color="auto"/>
                                        <w:left w:val="none" w:sz="0" w:space="0" w:color="auto"/>
                                        <w:bottom w:val="none" w:sz="0" w:space="0" w:color="auto"/>
                                        <w:right w:val="none" w:sz="0" w:space="0" w:color="auto"/>
                                      </w:divBdr>
                                    </w:div>
                                  </w:divsChild>
                                </w:div>
                                <w:div w:id="500118120">
                                  <w:marLeft w:val="0"/>
                                  <w:marRight w:val="0"/>
                                  <w:marTop w:val="0"/>
                                  <w:marBottom w:val="0"/>
                                  <w:divBdr>
                                    <w:top w:val="none" w:sz="0" w:space="0" w:color="auto"/>
                                    <w:left w:val="none" w:sz="0" w:space="0" w:color="auto"/>
                                    <w:bottom w:val="none" w:sz="0" w:space="0" w:color="auto"/>
                                    <w:right w:val="none" w:sz="0" w:space="0" w:color="auto"/>
                                  </w:divBdr>
                                  <w:divsChild>
                                    <w:div w:id="36592310">
                                      <w:marLeft w:val="0"/>
                                      <w:marRight w:val="0"/>
                                      <w:marTop w:val="0"/>
                                      <w:marBottom w:val="0"/>
                                      <w:divBdr>
                                        <w:top w:val="none" w:sz="0" w:space="0" w:color="auto"/>
                                        <w:left w:val="none" w:sz="0" w:space="0" w:color="auto"/>
                                        <w:bottom w:val="none" w:sz="0" w:space="0" w:color="auto"/>
                                        <w:right w:val="none" w:sz="0" w:space="0" w:color="auto"/>
                                      </w:divBdr>
                                    </w:div>
                                  </w:divsChild>
                                </w:div>
                                <w:div w:id="1508669039">
                                  <w:marLeft w:val="0"/>
                                  <w:marRight w:val="0"/>
                                  <w:marTop w:val="0"/>
                                  <w:marBottom w:val="0"/>
                                  <w:divBdr>
                                    <w:top w:val="none" w:sz="0" w:space="0" w:color="auto"/>
                                    <w:left w:val="none" w:sz="0" w:space="0" w:color="auto"/>
                                    <w:bottom w:val="none" w:sz="0" w:space="0" w:color="auto"/>
                                    <w:right w:val="none" w:sz="0" w:space="0" w:color="auto"/>
                                  </w:divBdr>
                                  <w:divsChild>
                                    <w:div w:id="1317681505">
                                      <w:marLeft w:val="0"/>
                                      <w:marRight w:val="0"/>
                                      <w:marTop w:val="0"/>
                                      <w:marBottom w:val="0"/>
                                      <w:divBdr>
                                        <w:top w:val="none" w:sz="0" w:space="0" w:color="auto"/>
                                        <w:left w:val="none" w:sz="0" w:space="0" w:color="auto"/>
                                        <w:bottom w:val="none" w:sz="0" w:space="0" w:color="auto"/>
                                        <w:right w:val="none" w:sz="0" w:space="0" w:color="auto"/>
                                      </w:divBdr>
                                    </w:div>
                                  </w:divsChild>
                                </w:div>
                                <w:div w:id="972640657">
                                  <w:blockQuote w:val="1"/>
                                  <w:marLeft w:val="0"/>
                                  <w:marRight w:val="0"/>
                                  <w:marTop w:val="300"/>
                                  <w:marBottom w:val="300"/>
                                  <w:divBdr>
                                    <w:top w:val="none" w:sz="0" w:space="0" w:color="auto"/>
                                    <w:left w:val="single" w:sz="36" w:space="0" w:color="66A6FF"/>
                                    <w:bottom w:val="none" w:sz="0" w:space="0" w:color="auto"/>
                                    <w:right w:val="none" w:sz="0" w:space="0" w:color="auto"/>
                                  </w:divBdr>
                                </w:div>
                                <w:div w:id="1974215435">
                                  <w:marLeft w:val="0"/>
                                  <w:marRight w:val="0"/>
                                  <w:marTop w:val="0"/>
                                  <w:marBottom w:val="0"/>
                                  <w:divBdr>
                                    <w:top w:val="none" w:sz="0" w:space="0" w:color="auto"/>
                                    <w:left w:val="none" w:sz="0" w:space="0" w:color="auto"/>
                                    <w:bottom w:val="none" w:sz="0" w:space="0" w:color="auto"/>
                                    <w:right w:val="none" w:sz="0" w:space="0" w:color="auto"/>
                                  </w:divBdr>
                                  <w:divsChild>
                                    <w:div w:id="1157651312">
                                      <w:marLeft w:val="0"/>
                                      <w:marRight w:val="0"/>
                                      <w:marTop w:val="0"/>
                                      <w:marBottom w:val="0"/>
                                      <w:divBdr>
                                        <w:top w:val="none" w:sz="0" w:space="0" w:color="auto"/>
                                        <w:left w:val="none" w:sz="0" w:space="0" w:color="auto"/>
                                        <w:bottom w:val="none" w:sz="0" w:space="0" w:color="auto"/>
                                        <w:right w:val="none" w:sz="0" w:space="0" w:color="auto"/>
                                      </w:divBdr>
                                    </w:div>
                                  </w:divsChild>
                                </w:div>
                                <w:div w:id="924612600">
                                  <w:marLeft w:val="0"/>
                                  <w:marRight w:val="0"/>
                                  <w:marTop w:val="0"/>
                                  <w:marBottom w:val="0"/>
                                  <w:divBdr>
                                    <w:top w:val="none" w:sz="0" w:space="0" w:color="auto"/>
                                    <w:left w:val="none" w:sz="0" w:space="0" w:color="auto"/>
                                    <w:bottom w:val="none" w:sz="0" w:space="0" w:color="auto"/>
                                    <w:right w:val="none" w:sz="0" w:space="0" w:color="auto"/>
                                  </w:divBdr>
                                  <w:divsChild>
                                    <w:div w:id="1604150130">
                                      <w:marLeft w:val="0"/>
                                      <w:marRight w:val="0"/>
                                      <w:marTop w:val="0"/>
                                      <w:marBottom w:val="0"/>
                                      <w:divBdr>
                                        <w:top w:val="none" w:sz="0" w:space="0" w:color="auto"/>
                                        <w:left w:val="none" w:sz="0" w:space="0" w:color="auto"/>
                                        <w:bottom w:val="none" w:sz="0" w:space="0" w:color="auto"/>
                                        <w:right w:val="none" w:sz="0" w:space="0" w:color="auto"/>
                                      </w:divBdr>
                                    </w:div>
                                  </w:divsChild>
                                </w:div>
                                <w:div w:id="90857670">
                                  <w:marLeft w:val="0"/>
                                  <w:marRight w:val="0"/>
                                  <w:marTop w:val="0"/>
                                  <w:marBottom w:val="0"/>
                                  <w:divBdr>
                                    <w:top w:val="none" w:sz="0" w:space="0" w:color="auto"/>
                                    <w:left w:val="none" w:sz="0" w:space="0" w:color="auto"/>
                                    <w:bottom w:val="none" w:sz="0" w:space="0" w:color="auto"/>
                                    <w:right w:val="none" w:sz="0" w:space="0" w:color="auto"/>
                                  </w:divBdr>
                                  <w:divsChild>
                                    <w:div w:id="69040527">
                                      <w:marLeft w:val="0"/>
                                      <w:marRight w:val="0"/>
                                      <w:marTop w:val="0"/>
                                      <w:marBottom w:val="0"/>
                                      <w:divBdr>
                                        <w:top w:val="none" w:sz="0" w:space="0" w:color="auto"/>
                                        <w:left w:val="none" w:sz="0" w:space="0" w:color="auto"/>
                                        <w:bottom w:val="none" w:sz="0" w:space="0" w:color="auto"/>
                                        <w:right w:val="none" w:sz="0" w:space="0" w:color="auto"/>
                                      </w:divBdr>
                                    </w:div>
                                  </w:divsChild>
                                </w:div>
                                <w:div w:id="641033989">
                                  <w:blockQuote w:val="1"/>
                                  <w:marLeft w:val="0"/>
                                  <w:marRight w:val="0"/>
                                  <w:marTop w:val="300"/>
                                  <w:marBottom w:val="300"/>
                                  <w:divBdr>
                                    <w:top w:val="none" w:sz="0" w:space="0" w:color="auto"/>
                                    <w:left w:val="single" w:sz="36" w:space="0" w:color="66A6FF"/>
                                    <w:bottom w:val="none" w:sz="0" w:space="0" w:color="auto"/>
                                    <w:right w:val="none" w:sz="0" w:space="0" w:color="auto"/>
                                  </w:divBdr>
                                </w:div>
                                <w:div w:id="1162618417">
                                  <w:marLeft w:val="0"/>
                                  <w:marRight w:val="0"/>
                                  <w:marTop w:val="0"/>
                                  <w:marBottom w:val="0"/>
                                  <w:divBdr>
                                    <w:top w:val="none" w:sz="0" w:space="0" w:color="auto"/>
                                    <w:left w:val="none" w:sz="0" w:space="0" w:color="auto"/>
                                    <w:bottom w:val="none" w:sz="0" w:space="0" w:color="auto"/>
                                    <w:right w:val="none" w:sz="0" w:space="0" w:color="auto"/>
                                  </w:divBdr>
                                  <w:divsChild>
                                    <w:div w:id="1437796861">
                                      <w:marLeft w:val="0"/>
                                      <w:marRight w:val="0"/>
                                      <w:marTop w:val="0"/>
                                      <w:marBottom w:val="0"/>
                                      <w:divBdr>
                                        <w:top w:val="none" w:sz="0" w:space="0" w:color="auto"/>
                                        <w:left w:val="none" w:sz="0" w:space="0" w:color="auto"/>
                                        <w:bottom w:val="none" w:sz="0" w:space="0" w:color="auto"/>
                                        <w:right w:val="none" w:sz="0" w:space="0" w:color="auto"/>
                                      </w:divBdr>
                                    </w:div>
                                  </w:divsChild>
                                </w:div>
                                <w:div w:id="1426656109">
                                  <w:marLeft w:val="0"/>
                                  <w:marRight w:val="0"/>
                                  <w:marTop w:val="0"/>
                                  <w:marBottom w:val="0"/>
                                  <w:divBdr>
                                    <w:top w:val="none" w:sz="0" w:space="0" w:color="auto"/>
                                    <w:left w:val="none" w:sz="0" w:space="0" w:color="auto"/>
                                    <w:bottom w:val="none" w:sz="0" w:space="0" w:color="auto"/>
                                    <w:right w:val="none" w:sz="0" w:space="0" w:color="auto"/>
                                  </w:divBdr>
                                  <w:divsChild>
                                    <w:div w:id="1158620425">
                                      <w:marLeft w:val="0"/>
                                      <w:marRight w:val="0"/>
                                      <w:marTop w:val="0"/>
                                      <w:marBottom w:val="0"/>
                                      <w:divBdr>
                                        <w:top w:val="none" w:sz="0" w:space="0" w:color="auto"/>
                                        <w:left w:val="none" w:sz="0" w:space="0" w:color="auto"/>
                                        <w:bottom w:val="none" w:sz="0" w:space="0" w:color="auto"/>
                                        <w:right w:val="none" w:sz="0" w:space="0" w:color="auto"/>
                                      </w:divBdr>
                                    </w:div>
                                  </w:divsChild>
                                </w:div>
                                <w:div w:id="172963083">
                                  <w:marLeft w:val="0"/>
                                  <w:marRight w:val="0"/>
                                  <w:marTop w:val="0"/>
                                  <w:marBottom w:val="0"/>
                                  <w:divBdr>
                                    <w:top w:val="none" w:sz="0" w:space="0" w:color="auto"/>
                                    <w:left w:val="none" w:sz="0" w:space="0" w:color="auto"/>
                                    <w:bottom w:val="none" w:sz="0" w:space="0" w:color="auto"/>
                                    <w:right w:val="none" w:sz="0" w:space="0" w:color="auto"/>
                                  </w:divBdr>
                                  <w:divsChild>
                                    <w:div w:id="1698118837">
                                      <w:marLeft w:val="0"/>
                                      <w:marRight w:val="0"/>
                                      <w:marTop w:val="0"/>
                                      <w:marBottom w:val="0"/>
                                      <w:divBdr>
                                        <w:top w:val="none" w:sz="0" w:space="0" w:color="auto"/>
                                        <w:left w:val="none" w:sz="0" w:space="0" w:color="auto"/>
                                        <w:bottom w:val="none" w:sz="0" w:space="0" w:color="auto"/>
                                        <w:right w:val="none" w:sz="0" w:space="0" w:color="auto"/>
                                      </w:divBdr>
                                    </w:div>
                                  </w:divsChild>
                                </w:div>
                                <w:div w:id="1935239515">
                                  <w:marLeft w:val="0"/>
                                  <w:marRight w:val="0"/>
                                  <w:marTop w:val="0"/>
                                  <w:marBottom w:val="0"/>
                                  <w:divBdr>
                                    <w:top w:val="none" w:sz="0" w:space="0" w:color="auto"/>
                                    <w:left w:val="none" w:sz="0" w:space="0" w:color="auto"/>
                                    <w:bottom w:val="none" w:sz="0" w:space="0" w:color="auto"/>
                                    <w:right w:val="none" w:sz="0" w:space="0" w:color="auto"/>
                                  </w:divBdr>
                                  <w:divsChild>
                                    <w:div w:id="209465827">
                                      <w:marLeft w:val="0"/>
                                      <w:marRight w:val="0"/>
                                      <w:marTop w:val="0"/>
                                      <w:marBottom w:val="0"/>
                                      <w:divBdr>
                                        <w:top w:val="none" w:sz="0" w:space="0" w:color="auto"/>
                                        <w:left w:val="none" w:sz="0" w:space="0" w:color="auto"/>
                                        <w:bottom w:val="none" w:sz="0" w:space="0" w:color="auto"/>
                                        <w:right w:val="none" w:sz="0" w:space="0" w:color="auto"/>
                                      </w:divBdr>
                                    </w:div>
                                  </w:divsChild>
                                </w:div>
                                <w:div w:id="879901921">
                                  <w:marLeft w:val="0"/>
                                  <w:marRight w:val="0"/>
                                  <w:marTop w:val="0"/>
                                  <w:marBottom w:val="0"/>
                                  <w:divBdr>
                                    <w:top w:val="none" w:sz="0" w:space="0" w:color="auto"/>
                                    <w:left w:val="none" w:sz="0" w:space="0" w:color="auto"/>
                                    <w:bottom w:val="none" w:sz="0" w:space="0" w:color="auto"/>
                                    <w:right w:val="none" w:sz="0" w:space="0" w:color="auto"/>
                                  </w:divBdr>
                                  <w:divsChild>
                                    <w:div w:id="1996496769">
                                      <w:marLeft w:val="0"/>
                                      <w:marRight w:val="0"/>
                                      <w:marTop w:val="0"/>
                                      <w:marBottom w:val="0"/>
                                      <w:divBdr>
                                        <w:top w:val="none" w:sz="0" w:space="0" w:color="auto"/>
                                        <w:left w:val="none" w:sz="0" w:space="0" w:color="auto"/>
                                        <w:bottom w:val="none" w:sz="0" w:space="0" w:color="auto"/>
                                        <w:right w:val="none" w:sz="0" w:space="0" w:color="auto"/>
                                      </w:divBdr>
                                    </w:div>
                                  </w:divsChild>
                                </w:div>
                                <w:div w:id="2014798280">
                                  <w:marLeft w:val="0"/>
                                  <w:marRight w:val="0"/>
                                  <w:marTop w:val="0"/>
                                  <w:marBottom w:val="0"/>
                                  <w:divBdr>
                                    <w:top w:val="none" w:sz="0" w:space="0" w:color="auto"/>
                                    <w:left w:val="none" w:sz="0" w:space="0" w:color="auto"/>
                                    <w:bottom w:val="none" w:sz="0" w:space="0" w:color="auto"/>
                                    <w:right w:val="none" w:sz="0" w:space="0" w:color="auto"/>
                                  </w:divBdr>
                                  <w:divsChild>
                                    <w:div w:id="648095189">
                                      <w:marLeft w:val="0"/>
                                      <w:marRight w:val="0"/>
                                      <w:marTop w:val="0"/>
                                      <w:marBottom w:val="0"/>
                                      <w:divBdr>
                                        <w:top w:val="none" w:sz="0" w:space="0" w:color="auto"/>
                                        <w:left w:val="none" w:sz="0" w:space="0" w:color="auto"/>
                                        <w:bottom w:val="none" w:sz="0" w:space="0" w:color="auto"/>
                                        <w:right w:val="none" w:sz="0" w:space="0" w:color="auto"/>
                                      </w:divBdr>
                                    </w:div>
                                  </w:divsChild>
                                </w:div>
                                <w:div w:id="1350254101">
                                  <w:marLeft w:val="0"/>
                                  <w:marRight w:val="0"/>
                                  <w:marTop w:val="0"/>
                                  <w:marBottom w:val="0"/>
                                  <w:divBdr>
                                    <w:top w:val="none" w:sz="0" w:space="0" w:color="auto"/>
                                    <w:left w:val="none" w:sz="0" w:space="0" w:color="auto"/>
                                    <w:bottom w:val="none" w:sz="0" w:space="0" w:color="auto"/>
                                    <w:right w:val="none" w:sz="0" w:space="0" w:color="auto"/>
                                  </w:divBdr>
                                  <w:divsChild>
                                    <w:div w:id="1157191278">
                                      <w:marLeft w:val="0"/>
                                      <w:marRight w:val="0"/>
                                      <w:marTop w:val="0"/>
                                      <w:marBottom w:val="0"/>
                                      <w:divBdr>
                                        <w:top w:val="none" w:sz="0" w:space="0" w:color="auto"/>
                                        <w:left w:val="none" w:sz="0" w:space="0" w:color="auto"/>
                                        <w:bottom w:val="none" w:sz="0" w:space="0" w:color="auto"/>
                                        <w:right w:val="none" w:sz="0" w:space="0" w:color="auto"/>
                                      </w:divBdr>
                                    </w:div>
                                  </w:divsChild>
                                </w:div>
                                <w:div w:id="1109930614">
                                  <w:blockQuote w:val="1"/>
                                  <w:marLeft w:val="0"/>
                                  <w:marRight w:val="0"/>
                                  <w:marTop w:val="300"/>
                                  <w:marBottom w:val="300"/>
                                  <w:divBdr>
                                    <w:top w:val="none" w:sz="0" w:space="0" w:color="auto"/>
                                    <w:left w:val="single" w:sz="36" w:space="0" w:color="66A6FF"/>
                                    <w:bottom w:val="none" w:sz="0" w:space="0" w:color="auto"/>
                                    <w:right w:val="none" w:sz="0" w:space="0" w:color="auto"/>
                                  </w:divBdr>
                                </w:div>
                                <w:div w:id="1575502985">
                                  <w:marLeft w:val="0"/>
                                  <w:marRight w:val="0"/>
                                  <w:marTop w:val="0"/>
                                  <w:marBottom w:val="225"/>
                                  <w:divBdr>
                                    <w:top w:val="none" w:sz="0" w:space="0" w:color="auto"/>
                                    <w:left w:val="none" w:sz="0" w:space="0" w:color="auto"/>
                                    <w:bottom w:val="none" w:sz="0" w:space="0" w:color="auto"/>
                                    <w:right w:val="none" w:sz="0" w:space="0" w:color="auto"/>
                                  </w:divBdr>
                                </w:div>
                                <w:div w:id="1622414698">
                                  <w:marLeft w:val="0"/>
                                  <w:marRight w:val="0"/>
                                  <w:marTop w:val="0"/>
                                  <w:marBottom w:val="0"/>
                                  <w:divBdr>
                                    <w:top w:val="none" w:sz="0" w:space="0" w:color="auto"/>
                                    <w:left w:val="none" w:sz="0" w:space="0" w:color="auto"/>
                                    <w:bottom w:val="none" w:sz="0" w:space="0" w:color="auto"/>
                                    <w:right w:val="none" w:sz="0" w:space="0" w:color="auto"/>
                                  </w:divBdr>
                                  <w:divsChild>
                                    <w:div w:id="1184713422">
                                      <w:marLeft w:val="0"/>
                                      <w:marRight w:val="0"/>
                                      <w:marTop w:val="0"/>
                                      <w:marBottom w:val="0"/>
                                      <w:divBdr>
                                        <w:top w:val="none" w:sz="0" w:space="0" w:color="auto"/>
                                        <w:left w:val="none" w:sz="0" w:space="0" w:color="auto"/>
                                        <w:bottom w:val="none" w:sz="0" w:space="0" w:color="auto"/>
                                        <w:right w:val="none" w:sz="0" w:space="0" w:color="auto"/>
                                      </w:divBdr>
                                    </w:div>
                                  </w:divsChild>
                                </w:div>
                                <w:div w:id="337118340">
                                  <w:blockQuote w:val="1"/>
                                  <w:marLeft w:val="0"/>
                                  <w:marRight w:val="0"/>
                                  <w:marTop w:val="300"/>
                                  <w:marBottom w:val="300"/>
                                  <w:divBdr>
                                    <w:top w:val="none" w:sz="0" w:space="0" w:color="auto"/>
                                    <w:left w:val="single" w:sz="36" w:space="0" w:color="66A6FF"/>
                                    <w:bottom w:val="none" w:sz="0" w:space="0" w:color="auto"/>
                                    <w:right w:val="none" w:sz="0" w:space="0" w:color="auto"/>
                                  </w:divBdr>
                                </w:div>
                                <w:div w:id="1852331988">
                                  <w:marLeft w:val="0"/>
                                  <w:marRight w:val="0"/>
                                  <w:marTop w:val="0"/>
                                  <w:marBottom w:val="0"/>
                                  <w:divBdr>
                                    <w:top w:val="none" w:sz="0" w:space="0" w:color="auto"/>
                                    <w:left w:val="none" w:sz="0" w:space="0" w:color="auto"/>
                                    <w:bottom w:val="none" w:sz="0" w:space="0" w:color="auto"/>
                                    <w:right w:val="none" w:sz="0" w:space="0" w:color="auto"/>
                                  </w:divBdr>
                                  <w:divsChild>
                                    <w:div w:id="1125613486">
                                      <w:marLeft w:val="0"/>
                                      <w:marRight w:val="0"/>
                                      <w:marTop w:val="0"/>
                                      <w:marBottom w:val="0"/>
                                      <w:divBdr>
                                        <w:top w:val="none" w:sz="0" w:space="0" w:color="auto"/>
                                        <w:left w:val="none" w:sz="0" w:space="0" w:color="auto"/>
                                        <w:bottom w:val="none" w:sz="0" w:space="0" w:color="auto"/>
                                        <w:right w:val="none" w:sz="0" w:space="0" w:color="auto"/>
                                      </w:divBdr>
                                    </w:div>
                                  </w:divsChild>
                                </w:div>
                                <w:div w:id="1908761152">
                                  <w:blockQuote w:val="1"/>
                                  <w:marLeft w:val="0"/>
                                  <w:marRight w:val="0"/>
                                  <w:marTop w:val="300"/>
                                  <w:marBottom w:val="300"/>
                                  <w:divBdr>
                                    <w:top w:val="none" w:sz="0" w:space="0" w:color="auto"/>
                                    <w:left w:val="single" w:sz="36" w:space="0" w:color="66A6FF"/>
                                    <w:bottom w:val="none" w:sz="0" w:space="0" w:color="auto"/>
                                    <w:right w:val="none" w:sz="0" w:space="0" w:color="auto"/>
                                  </w:divBdr>
                                </w:div>
                                <w:div w:id="1855268644">
                                  <w:marLeft w:val="0"/>
                                  <w:marRight w:val="0"/>
                                  <w:marTop w:val="0"/>
                                  <w:marBottom w:val="0"/>
                                  <w:divBdr>
                                    <w:top w:val="none" w:sz="0" w:space="0" w:color="auto"/>
                                    <w:left w:val="none" w:sz="0" w:space="0" w:color="auto"/>
                                    <w:bottom w:val="none" w:sz="0" w:space="0" w:color="auto"/>
                                    <w:right w:val="none" w:sz="0" w:space="0" w:color="auto"/>
                                  </w:divBdr>
                                  <w:divsChild>
                                    <w:div w:id="1888837551">
                                      <w:marLeft w:val="0"/>
                                      <w:marRight w:val="0"/>
                                      <w:marTop w:val="0"/>
                                      <w:marBottom w:val="0"/>
                                      <w:divBdr>
                                        <w:top w:val="none" w:sz="0" w:space="0" w:color="auto"/>
                                        <w:left w:val="none" w:sz="0" w:space="0" w:color="auto"/>
                                        <w:bottom w:val="none" w:sz="0" w:space="0" w:color="auto"/>
                                        <w:right w:val="none" w:sz="0" w:space="0" w:color="auto"/>
                                      </w:divBdr>
                                    </w:div>
                                  </w:divsChild>
                                </w:div>
                                <w:div w:id="704720599">
                                  <w:blockQuote w:val="1"/>
                                  <w:marLeft w:val="0"/>
                                  <w:marRight w:val="0"/>
                                  <w:marTop w:val="300"/>
                                  <w:marBottom w:val="300"/>
                                  <w:divBdr>
                                    <w:top w:val="none" w:sz="0" w:space="0" w:color="auto"/>
                                    <w:left w:val="single" w:sz="36" w:space="0" w:color="66A6FF"/>
                                    <w:bottom w:val="none" w:sz="0" w:space="0" w:color="auto"/>
                                    <w:right w:val="none" w:sz="0" w:space="0" w:color="auto"/>
                                  </w:divBdr>
                                </w:div>
                                <w:div w:id="311757169">
                                  <w:marLeft w:val="0"/>
                                  <w:marRight w:val="0"/>
                                  <w:marTop w:val="0"/>
                                  <w:marBottom w:val="225"/>
                                  <w:divBdr>
                                    <w:top w:val="none" w:sz="0" w:space="0" w:color="auto"/>
                                    <w:left w:val="none" w:sz="0" w:space="0" w:color="auto"/>
                                    <w:bottom w:val="none" w:sz="0" w:space="0" w:color="auto"/>
                                    <w:right w:val="none" w:sz="0" w:space="0" w:color="auto"/>
                                  </w:divBdr>
                                </w:div>
                                <w:div w:id="704066211">
                                  <w:marLeft w:val="0"/>
                                  <w:marRight w:val="0"/>
                                  <w:marTop w:val="0"/>
                                  <w:marBottom w:val="225"/>
                                  <w:divBdr>
                                    <w:top w:val="none" w:sz="0" w:space="0" w:color="auto"/>
                                    <w:left w:val="none" w:sz="0" w:space="0" w:color="auto"/>
                                    <w:bottom w:val="none" w:sz="0" w:space="0" w:color="auto"/>
                                    <w:right w:val="none" w:sz="0" w:space="0" w:color="auto"/>
                                  </w:divBdr>
                                </w:div>
                                <w:div w:id="693965891">
                                  <w:marLeft w:val="0"/>
                                  <w:marRight w:val="0"/>
                                  <w:marTop w:val="0"/>
                                  <w:marBottom w:val="225"/>
                                  <w:divBdr>
                                    <w:top w:val="none" w:sz="0" w:space="0" w:color="auto"/>
                                    <w:left w:val="none" w:sz="0" w:space="0" w:color="auto"/>
                                    <w:bottom w:val="none" w:sz="0" w:space="0" w:color="auto"/>
                                    <w:right w:val="none" w:sz="0" w:space="0" w:color="auto"/>
                                  </w:divBdr>
                                </w:div>
                                <w:div w:id="610431153">
                                  <w:marLeft w:val="0"/>
                                  <w:marRight w:val="0"/>
                                  <w:marTop w:val="0"/>
                                  <w:marBottom w:val="0"/>
                                  <w:divBdr>
                                    <w:top w:val="none" w:sz="0" w:space="0" w:color="auto"/>
                                    <w:left w:val="none" w:sz="0" w:space="0" w:color="auto"/>
                                    <w:bottom w:val="none" w:sz="0" w:space="0" w:color="auto"/>
                                    <w:right w:val="none" w:sz="0" w:space="0" w:color="auto"/>
                                  </w:divBdr>
                                  <w:divsChild>
                                    <w:div w:id="1377118118">
                                      <w:marLeft w:val="0"/>
                                      <w:marRight w:val="0"/>
                                      <w:marTop w:val="0"/>
                                      <w:marBottom w:val="0"/>
                                      <w:divBdr>
                                        <w:top w:val="none" w:sz="0" w:space="0" w:color="auto"/>
                                        <w:left w:val="none" w:sz="0" w:space="0" w:color="auto"/>
                                        <w:bottom w:val="none" w:sz="0" w:space="0" w:color="auto"/>
                                        <w:right w:val="none" w:sz="0" w:space="0" w:color="auto"/>
                                      </w:divBdr>
                                    </w:div>
                                  </w:divsChild>
                                </w:div>
                                <w:div w:id="1770737060">
                                  <w:marLeft w:val="0"/>
                                  <w:marRight w:val="0"/>
                                  <w:marTop w:val="0"/>
                                  <w:marBottom w:val="0"/>
                                  <w:divBdr>
                                    <w:top w:val="none" w:sz="0" w:space="0" w:color="auto"/>
                                    <w:left w:val="none" w:sz="0" w:space="0" w:color="auto"/>
                                    <w:bottom w:val="none" w:sz="0" w:space="0" w:color="auto"/>
                                    <w:right w:val="none" w:sz="0" w:space="0" w:color="auto"/>
                                  </w:divBdr>
                                  <w:divsChild>
                                    <w:div w:id="1882161030">
                                      <w:marLeft w:val="0"/>
                                      <w:marRight w:val="0"/>
                                      <w:marTop w:val="0"/>
                                      <w:marBottom w:val="0"/>
                                      <w:divBdr>
                                        <w:top w:val="none" w:sz="0" w:space="0" w:color="auto"/>
                                        <w:left w:val="none" w:sz="0" w:space="0" w:color="auto"/>
                                        <w:bottom w:val="none" w:sz="0" w:space="0" w:color="auto"/>
                                        <w:right w:val="none" w:sz="0" w:space="0" w:color="auto"/>
                                      </w:divBdr>
                                    </w:div>
                                  </w:divsChild>
                                </w:div>
                                <w:div w:id="492261699">
                                  <w:blockQuote w:val="1"/>
                                  <w:marLeft w:val="0"/>
                                  <w:marRight w:val="0"/>
                                  <w:marTop w:val="300"/>
                                  <w:marBottom w:val="300"/>
                                  <w:divBdr>
                                    <w:top w:val="none" w:sz="0" w:space="0" w:color="auto"/>
                                    <w:left w:val="single" w:sz="36" w:space="0" w:color="66A6FF"/>
                                    <w:bottom w:val="none" w:sz="0" w:space="0" w:color="auto"/>
                                    <w:right w:val="none" w:sz="0" w:space="0" w:color="auto"/>
                                  </w:divBdr>
                                </w:div>
                                <w:div w:id="57823143">
                                  <w:blockQuote w:val="1"/>
                                  <w:marLeft w:val="0"/>
                                  <w:marRight w:val="0"/>
                                  <w:marTop w:val="300"/>
                                  <w:marBottom w:val="300"/>
                                  <w:divBdr>
                                    <w:top w:val="none" w:sz="0" w:space="0" w:color="auto"/>
                                    <w:left w:val="single" w:sz="36" w:space="0" w:color="66A6FF"/>
                                    <w:bottom w:val="none" w:sz="0" w:space="0" w:color="auto"/>
                                    <w:right w:val="none" w:sz="0" w:space="0" w:color="auto"/>
                                  </w:divBdr>
                                </w:div>
                                <w:div w:id="845487058">
                                  <w:marLeft w:val="0"/>
                                  <w:marRight w:val="0"/>
                                  <w:marTop w:val="0"/>
                                  <w:marBottom w:val="0"/>
                                  <w:divBdr>
                                    <w:top w:val="none" w:sz="0" w:space="0" w:color="auto"/>
                                    <w:left w:val="none" w:sz="0" w:space="0" w:color="auto"/>
                                    <w:bottom w:val="none" w:sz="0" w:space="0" w:color="auto"/>
                                    <w:right w:val="none" w:sz="0" w:space="0" w:color="auto"/>
                                  </w:divBdr>
                                  <w:divsChild>
                                    <w:div w:id="1588615416">
                                      <w:marLeft w:val="0"/>
                                      <w:marRight w:val="0"/>
                                      <w:marTop w:val="0"/>
                                      <w:marBottom w:val="0"/>
                                      <w:divBdr>
                                        <w:top w:val="none" w:sz="0" w:space="0" w:color="auto"/>
                                        <w:left w:val="none" w:sz="0" w:space="0" w:color="auto"/>
                                        <w:bottom w:val="none" w:sz="0" w:space="0" w:color="auto"/>
                                        <w:right w:val="none" w:sz="0" w:space="0" w:color="auto"/>
                                      </w:divBdr>
                                    </w:div>
                                  </w:divsChild>
                                </w:div>
                                <w:div w:id="1033843271">
                                  <w:marLeft w:val="0"/>
                                  <w:marRight w:val="0"/>
                                  <w:marTop w:val="0"/>
                                  <w:marBottom w:val="0"/>
                                  <w:divBdr>
                                    <w:top w:val="none" w:sz="0" w:space="0" w:color="auto"/>
                                    <w:left w:val="none" w:sz="0" w:space="0" w:color="auto"/>
                                    <w:bottom w:val="none" w:sz="0" w:space="0" w:color="auto"/>
                                    <w:right w:val="none" w:sz="0" w:space="0" w:color="auto"/>
                                  </w:divBdr>
                                  <w:divsChild>
                                    <w:div w:id="1221210224">
                                      <w:marLeft w:val="0"/>
                                      <w:marRight w:val="0"/>
                                      <w:marTop w:val="0"/>
                                      <w:marBottom w:val="0"/>
                                      <w:divBdr>
                                        <w:top w:val="none" w:sz="0" w:space="0" w:color="auto"/>
                                        <w:left w:val="none" w:sz="0" w:space="0" w:color="auto"/>
                                        <w:bottom w:val="none" w:sz="0" w:space="0" w:color="auto"/>
                                        <w:right w:val="none" w:sz="0" w:space="0" w:color="auto"/>
                                      </w:divBdr>
                                    </w:div>
                                  </w:divsChild>
                                </w:div>
                                <w:div w:id="530414507">
                                  <w:marLeft w:val="0"/>
                                  <w:marRight w:val="0"/>
                                  <w:marTop w:val="0"/>
                                  <w:marBottom w:val="0"/>
                                  <w:divBdr>
                                    <w:top w:val="none" w:sz="0" w:space="0" w:color="auto"/>
                                    <w:left w:val="none" w:sz="0" w:space="0" w:color="auto"/>
                                    <w:bottom w:val="none" w:sz="0" w:space="0" w:color="auto"/>
                                    <w:right w:val="none" w:sz="0" w:space="0" w:color="auto"/>
                                  </w:divBdr>
                                  <w:divsChild>
                                    <w:div w:id="1522550703">
                                      <w:marLeft w:val="0"/>
                                      <w:marRight w:val="0"/>
                                      <w:marTop w:val="0"/>
                                      <w:marBottom w:val="0"/>
                                      <w:divBdr>
                                        <w:top w:val="none" w:sz="0" w:space="0" w:color="auto"/>
                                        <w:left w:val="none" w:sz="0" w:space="0" w:color="auto"/>
                                        <w:bottom w:val="none" w:sz="0" w:space="0" w:color="auto"/>
                                        <w:right w:val="none" w:sz="0" w:space="0" w:color="auto"/>
                                      </w:divBdr>
                                    </w:div>
                                  </w:divsChild>
                                </w:div>
                                <w:div w:id="212886448">
                                  <w:blockQuote w:val="1"/>
                                  <w:marLeft w:val="0"/>
                                  <w:marRight w:val="0"/>
                                  <w:marTop w:val="300"/>
                                  <w:marBottom w:val="300"/>
                                  <w:divBdr>
                                    <w:top w:val="none" w:sz="0" w:space="0" w:color="auto"/>
                                    <w:left w:val="single" w:sz="36" w:space="0" w:color="66A6FF"/>
                                    <w:bottom w:val="none" w:sz="0" w:space="0" w:color="auto"/>
                                    <w:right w:val="none" w:sz="0" w:space="0" w:color="auto"/>
                                  </w:divBdr>
                                </w:div>
                                <w:div w:id="648244357">
                                  <w:marLeft w:val="0"/>
                                  <w:marRight w:val="0"/>
                                  <w:marTop w:val="0"/>
                                  <w:marBottom w:val="0"/>
                                  <w:divBdr>
                                    <w:top w:val="none" w:sz="0" w:space="0" w:color="auto"/>
                                    <w:left w:val="none" w:sz="0" w:space="0" w:color="auto"/>
                                    <w:bottom w:val="none" w:sz="0" w:space="0" w:color="auto"/>
                                    <w:right w:val="none" w:sz="0" w:space="0" w:color="auto"/>
                                  </w:divBdr>
                                  <w:divsChild>
                                    <w:div w:id="1926453258">
                                      <w:marLeft w:val="0"/>
                                      <w:marRight w:val="0"/>
                                      <w:marTop w:val="0"/>
                                      <w:marBottom w:val="0"/>
                                      <w:divBdr>
                                        <w:top w:val="none" w:sz="0" w:space="0" w:color="auto"/>
                                        <w:left w:val="none" w:sz="0" w:space="0" w:color="auto"/>
                                        <w:bottom w:val="none" w:sz="0" w:space="0" w:color="auto"/>
                                        <w:right w:val="none" w:sz="0" w:space="0" w:color="auto"/>
                                      </w:divBdr>
                                    </w:div>
                                  </w:divsChild>
                                </w:div>
                                <w:div w:id="453250014">
                                  <w:marLeft w:val="0"/>
                                  <w:marRight w:val="0"/>
                                  <w:marTop w:val="0"/>
                                  <w:marBottom w:val="0"/>
                                  <w:divBdr>
                                    <w:top w:val="none" w:sz="0" w:space="0" w:color="auto"/>
                                    <w:left w:val="none" w:sz="0" w:space="0" w:color="auto"/>
                                    <w:bottom w:val="none" w:sz="0" w:space="0" w:color="auto"/>
                                    <w:right w:val="none" w:sz="0" w:space="0" w:color="auto"/>
                                  </w:divBdr>
                                  <w:divsChild>
                                    <w:div w:id="1471023429">
                                      <w:marLeft w:val="0"/>
                                      <w:marRight w:val="0"/>
                                      <w:marTop w:val="0"/>
                                      <w:marBottom w:val="0"/>
                                      <w:divBdr>
                                        <w:top w:val="none" w:sz="0" w:space="0" w:color="auto"/>
                                        <w:left w:val="none" w:sz="0" w:space="0" w:color="auto"/>
                                        <w:bottom w:val="none" w:sz="0" w:space="0" w:color="auto"/>
                                        <w:right w:val="none" w:sz="0" w:space="0" w:color="auto"/>
                                      </w:divBdr>
                                    </w:div>
                                  </w:divsChild>
                                </w:div>
                                <w:div w:id="669526668">
                                  <w:marLeft w:val="0"/>
                                  <w:marRight w:val="0"/>
                                  <w:marTop w:val="0"/>
                                  <w:marBottom w:val="0"/>
                                  <w:divBdr>
                                    <w:top w:val="none" w:sz="0" w:space="0" w:color="auto"/>
                                    <w:left w:val="none" w:sz="0" w:space="0" w:color="auto"/>
                                    <w:bottom w:val="none" w:sz="0" w:space="0" w:color="auto"/>
                                    <w:right w:val="none" w:sz="0" w:space="0" w:color="auto"/>
                                  </w:divBdr>
                                  <w:divsChild>
                                    <w:div w:id="1055856072">
                                      <w:marLeft w:val="0"/>
                                      <w:marRight w:val="0"/>
                                      <w:marTop w:val="0"/>
                                      <w:marBottom w:val="0"/>
                                      <w:divBdr>
                                        <w:top w:val="none" w:sz="0" w:space="0" w:color="auto"/>
                                        <w:left w:val="none" w:sz="0" w:space="0" w:color="auto"/>
                                        <w:bottom w:val="none" w:sz="0" w:space="0" w:color="auto"/>
                                        <w:right w:val="none" w:sz="0" w:space="0" w:color="auto"/>
                                      </w:divBdr>
                                    </w:div>
                                  </w:divsChild>
                                </w:div>
                                <w:div w:id="339549543">
                                  <w:marLeft w:val="0"/>
                                  <w:marRight w:val="0"/>
                                  <w:marTop w:val="0"/>
                                  <w:marBottom w:val="0"/>
                                  <w:divBdr>
                                    <w:top w:val="none" w:sz="0" w:space="0" w:color="auto"/>
                                    <w:left w:val="none" w:sz="0" w:space="0" w:color="auto"/>
                                    <w:bottom w:val="none" w:sz="0" w:space="0" w:color="auto"/>
                                    <w:right w:val="none" w:sz="0" w:space="0" w:color="auto"/>
                                  </w:divBdr>
                                  <w:divsChild>
                                    <w:div w:id="1394504352">
                                      <w:marLeft w:val="0"/>
                                      <w:marRight w:val="0"/>
                                      <w:marTop w:val="0"/>
                                      <w:marBottom w:val="0"/>
                                      <w:divBdr>
                                        <w:top w:val="none" w:sz="0" w:space="0" w:color="auto"/>
                                        <w:left w:val="none" w:sz="0" w:space="0" w:color="auto"/>
                                        <w:bottom w:val="none" w:sz="0" w:space="0" w:color="auto"/>
                                        <w:right w:val="none" w:sz="0" w:space="0" w:color="auto"/>
                                      </w:divBdr>
                                    </w:div>
                                  </w:divsChild>
                                </w:div>
                                <w:div w:id="469059531">
                                  <w:marLeft w:val="0"/>
                                  <w:marRight w:val="0"/>
                                  <w:marTop w:val="0"/>
                                  <w:marBottom w:val="0"/>
                                  <w:divBdr>
                                    <w:top w:val="none" w:sz="0" w:space="0" w:color="auto"/>
                                    <w:left w:val="none" w:sz="0" w:space="0" w:color="auto"/>
                                    <w:bottom w:val="none" w:sz="0" w:space="0" w:color="auto"/>
                                    <w:right w:val="none" w:sz="0" w:space="0" w:color="auto"/>
                                  </w:divBdr>
                                  <w:divsChild>
                                    <w:div w:id="322320729">
                                      <w:marLeft w:val="0"/>
                                      <w:marRight w:val="0"/>
                                      <w:marTop w:val="0"/>
                                      <w:marBottom w:val="0"/>
                                      <w:divBdr>
                                        <w:top w:val="none" w:sz="0" w:space="0" w:color="auto"/>
                                        <w:left w:val="none" w:sz="0" w:space="0" w:color="auto"/>
                                        <w:bottom w:val="none" w:sz="0" w:space="0" w:color="auto"/>
                                        <w:right w:val="none" w:sz="0" w:space="0" w:color="auto"/>
                                      </w:divBdr>
                                    </w:div>
                                  </w:divsChild>
                                </w:div>
                                <w:div w:id="1324973246">
                                  <w:blockQuote w:val="1"/>
                                  <w:marLeft w:val="0"/>
                                  <w:marRight w:val="0"/>
                                  <w:marTop w:val="300"/>
                                  <w:marBottom w:val="300"/>
                                  <w:divBdr>
                                    <w:top w:val="none" w:sz="0" w:space="0" w:color="auto"/>
                                    <w:left w:val="single" w:sz="36" w:space="0" w:color="66A6FF"/>
                                    <w:bottom w:val="none" w:sz="0" w:space="0" w:color="auto"/>
                                    <w:right w:val="none" w:sz="0" w:space="0" w:color="auto"/>
                                  </w:divBdr>
                                </w:div>
                                <w:div w:id="761805335">
                                  <w:marLeft w:val="0"/>
                                  <w:marRight w:val="0"/>
                                  <w:marTop w:val="0"/>
                                  <w:marBottom w:val="0"/>
                                  <w:divBdr>
                                    <w:top w:val="none" w:sz="0" w:space="0" w:color="auto"/>
                                    <w:left w:val="none" w:sz="0" w:space="0" w:color="auto"/>
                                    <w:bottom w:val="none" w:sz="0" w:space="0" w:color="auto"/>
                                    <w:right w:val="none" w:sz="0" w:space="0" w:color="auto"/>
                                  </w:divBdr>
                                  <w:divsChild>
                                    <w:div w:id="1160658639">
                                      <w:marLeft w:val="0"/>
                                      <w:marRight w:val="0"/>
                                      <w:marTop w:val="0"/>
                                      <w:marBottom w:val="0"/>
                                      <w:divBdr>
                                        <w:top w:val="none" w:sz="0" w:space="0" w:color="auto"/>
                                        <w:left w:val="none" w:sz="0" w:space="0" w:color="auto"/>
                                        <w:bottom w:val="none" w:sz="0" w:space="0" w:color="auto"/>
                                        <w:right w:val="none" w:sz="0" w:space="0" w:color="auto"/>
                                      </w:divBdr>
                                    </w:div>
                                  </w:divsChild>
                                </w:div>
                                <w:div w:id="949776552">
                                  <w:marLeft w:val="0"/>
                                  <w:marRight w:val="0"/>
                                  <w:marTop w:val="0"/>
                                  <w:marBottom w:val="0"/>
                                  <w:divBdr>
                                    <w:top w:val="none" w:sz="0" w:space="0" w:color="auto"/>
                                    <w:left w:val="none" w:sz="0" w:space="0" w:color="auto"/>
                                    <w:bottom w:val="none" w:sz="0" w:space="0" w:color="auto"/>
                                    <w:right w:val="none" w:sz="0" w:space="0" w:color="auto"/>
                                  </w:divBdr>
                                  <w:divsChild>
                                    <w:div w:id="554774873">
                                      <w:marLeft w:val="0"/>
                                      <w:marRight w:val="0"/>
                                      <w:marTop w:val="0"/>
                                      <w:marBottom w:val="0"/>
                                      <w:divBdr>
                                        <w:top w:val="none" w:sz="0" w:space="0" w:color="auto"/>
                                        <w:left w:val="none" w:sz="0" w:space="0" w:color="auto"/>
                                        <w:bottom w:val="none" w:sz="0" w:space="0" w:color="auto"/>
                                        <w:right w:val="none" w:sz="0" w:space="0" w:color="auto"/>
                                      </w:divBdr>
                                    </w:div>
                                  </w:divsChild>
                                </w:div>
                                <w:div w:id="821387946">
                                  <w:marLeft w:val="0"/>
                                  <w:marRight w:val="0"/>
                                  <w:marTop w:val="0"/>
                                  <w:marBottom w:val="0"/>
                                  <w:divBdr>
                                    <w:top w:val="none" w:sz="0" w:space="0" w:color="auto"/>
                                    <w:left w:val="none" w:sz="0" w:space="0" w:color="auto"/>
                                    <w:bottom w:val="none" w:sz="0" w:space="0" w:color="auto"/>
                                    <w:right w:val="none" w:sz="0" w:space="0" w:color="auto"/>
                                  </w:divBdr>
                                  <w:divsChild>
                                    <w:div w:id="161359229">
                                      <w:marLeft w:val="0"/>
                                      <w:marRight w:val="0"/>
                                      <w:marTop w:val="0"/>
                                      <w:marBottom w:val="0"/>
                                      <w:divBdr>
                                        <w:top w:val="none" w:sz="0" w:space="0" w:color="auto"/>
                                        <w:left w:val="none" w:sz="0" w:space="0" w:color="auto"/>
                                        <w:bottom w:val="none" w:sz="0" w:space="0" w:color="auto"/>
                                        <w:right w:val="none" w:sz="0" w:space="0" w:color="auto"/>
                                      </w:divBdr>
                                    </w:div>
                                  </w:divsChild>
                                </w:div>
                                <w:div w:id="2128743023">
                                  <w:marLeft w:val="0"/>
                                  <w:marRight w:val="0"/>
                                  <w:marTop w:val="0"/>
                                  <w:marBottom w:val="0"/>
                                  <w:divBdr>
                                    <w:top w:val="none" w:sz="0" w:space="0" w:color="auto"/>
                                    <w:left w:val="none" w:sz="0" w:space="0" w:color="auto"/>
                                    <w:bottom w:val="none" w:sz="0" w:space="0" w:color="auto"/>
                                    <w:right w:val="none" w:sz="0" w:space="0" w:color="auto"/>
                                  </w:divBdr>
                                  <w:divsChild>
                                    <w:div w:id="933132166">
                                      <w:marLeft w:val="0"/>
                                      <w:marRight w:val="0"/>
                                      <w:marTop w:val="0"/>
                                      <w:marBottom w:val="0"/>
                                      <w:divBdr>
                                        <w:top w:val="none" w:sz="0" w:space="0" w:color="auto"/>
                                        <w:left w:val="none" w:sz="0" w:space="0" w:color="auto"/>
                                        <w:bottom w:val="none" w:sz="0" w:space="0" w:color="auto"/>
                                        <w:right w:val="none" w:sz="0" w:space="0" w:color="auto"/>
                                      </w:divBdr>
                                    </w:div>
                                  </w:divsChild>
                                </w:div>
                                <w:div w:id="393235437">
                                  <w:marLeft w:val="0"/>
                                  <w:marRight w:val="0"/>
                                  <w:marTop w:val="0"/>
                                  <w:marBottom w:val="0"/>
                                  <w:divBdr>
                                    <w:top w:val="none" w:sz="0" w:space="0" w:color="auto"/>
                                    <w:left w:val="none" w:sz="0" w:space="0" w:color="auto"/>
                                    <w:bottom w:val="none" w:sz="0" w:space="0" w:color="auto"/>
                                    <w:right w:val="none" w:sz="0" w:space="0" w:color="auto"/>
                                  </w:divBdr>
                                  <w:divsChild>
                                    <w:div w:id="1562521474">
                                      <w:marLeft w:val="0"/>
                                      <w:marRight w:val="0"/>
                                      <w:marTop w:val="0"/>
                                      <w:marBottom w:val="0"/>
                                      <w:divBdr>
                                        <w:top w:val="none" w:sz="0" w:space="0" w:color="auto"/>
                                        <w:left w:val="none" w:sz="0" w:space="0" w:color="auto"/>
                                        <w:bottom w:val="none" w:sz="0" w:space="0" w:color="auto"/>
                                        <w:right w:val="none" w:sz="0" w:space="0" w:color="auto"/>
                                      </w:divBdr>
                                    </w:div>
                                  </w:divsChild>
                                </w:div>
                                <w:div w:id="761485701">
                                  <w:marLeft w:val="0"/>
                                  <w:marRight w:val="0"/>
                                  <w:marTop w:val="0"/>
                                  <w:marBottom w:val="0"/>
                                  <w:divBdr>
                                    <w:top w:val="none" w:sz="0" w:space="0" w:color="auto"/>
                                    <w:left w:val="none" w:sz="0" w:space="0" w:color="auto"/>
                                    <w:bottom w:val="none" w:sz="0" w:space="0" w:color="auto"/>
                                    <w:right w:val="none" w:sz="0" w:space="0" w:color="auto"/>
                                  </w:divBdr>
                                  <w:divsChild>
                                    <w:div w:id="1897543598">
                                      <w:marLeft w:val="0"/>
                                      <w:marRight w:val="0"/>
                                      <w:marTop w:val="0"/>
                                      <w:marBottom w:val="0"/>
                                      <w:divBdr>
                                        <w:top w:val="none" w:sz="0" w:space="0" w:color="auto"/>
                                        <w:left w:val="none" w:sz="0" w:space="0" w:color="auto"/>
                                        <w:bottom w:val="none" w:sz="0" w:space="0" w:color="auto"/>
                                        <w:right w:val="none" w:sz="0" w:space="0" w:color="auto"/>
                                      </w:divBdr>
                                    </w:div>
                                  </w:divsChild>
                                </w:div>
                                <w:div w:id="205874258">
                                  <w:marLeft w:val="0"/>
                                  <w:marRight w:val="0"/>
                                  <w:marTop w:val="0"/>
                                  <w:marBottom w:val="0"/>
                                  <w:divBdr>
                                    <w:top w:val="none" w:sz="0" w:space="0" w:color="auto"/>
                                    <w:left w:val="none" w:sz="0" w:space="0" w:color="auto"/>
                                    <w:bottom w:val="none" w:sz="0" w:space="0" w:color="auto"/>
                                    <w:right w:val="none" w:sz="0" w:space="0" w:color="auto"/>
                                  </w:divBdr>
                                  <w:divsChild>
                                    <w:div w:id="1431504353">
                                      <w:marLeft w:val="0"/>
                                      <w:marRight w:val="0"/>
                                      <w:marTop w:val="0"/>
                                      <w:marBottom w:val="0"/>
                                      <w:divBdr>
                                        <w:top w:val="none" w:sz="0" w:space="0" w:color="auto"/>
                                        <w:left w:val="none" w:sz="0" w:space="0" w:color="auto"/>
                                        <w:bottom w:val="none" w:sz="0" w:space="0" w:color="auto"/>
                                        <w:right w:val="none" w:sz="0" w:space="0" w:color="auto"/>
                                      </w:divBdr>
                                    </w:div>
                                  </w:divsChild>
                                </w:div>
                                <w:div w:id="508300443">
                                  <w:marLeft w:val="0"/>
                                  <w:marRight w:val="0"/>
                                  <w:marTop w:val="0"/>
                                  <w:marBottom w:val="0"/>
                                  <w:divBdr>
                                    <w:top w:val="none" w:sz="0" w:space="0" w:color="auto"/>
                                    <w:left w:val="none" w:sz="0" w:space="0" w:color="auto"/>
                                    <w:bottom w:val="none" w:sz="0" w:space="0" w:color="auto"/>
                                    <w:right w:val="none" w:sz="0" w:space="0" w:color="auto"/>
                                  </w:divBdr>
                                  <w:divsChild>
                                    <w:div w:id="845289958">
                                      <w:marLeft w:val="0"/>
                                      <w:marRight w:val="0"/>
                                      <w:marTop w:val="0"/>
                                      <w:marBottom w:val="0"/>
                                      <w:divBdr>
                                        <w:top w:val="none" w:sz="0" w:space="0" w:color="auto"/>
                                        <w:left w:val="none" w:sz="0" w:space="0" w:color="auto"/>
                                        <w:bottom w:val="none" w:sz="0" w:space="0" w:color="auto"/>
                                        <w:right w:val="none" w:sz="0" w:space="0" w:color="auto"/>
                                      </w:divBdr>
                                    </w:div>
                                  </w:divsChild>
                                </w:div>
                                <w:div w:id="161356111">
                                  <w:marLeft w:val="0"/>
                                  <w:marRight w:val="0"/>
                                  <w:marTop w:val="0"/>
                                  <w:marBottom w:val="0"/>
                                  <w:divBdr>
                                    <w:top w:val="none" w:sz="0" w:space="0" w:color="auto"/>
                                    <w:left w:val="none" w:sz="0" w:space="0" w:color="auto"/>
                                    <w:bottom w:val="none" w:sz="0" w:space="0" w:color="auto"/>
                                    <w:right w:val="none" w:sz="0" w:space="0" w:color="auto"/>
                                  </w:divBdr>
                                  <w:divsChild>
                                    <w:div w:id="417871462">
                                      <w:marLeft w:val="0"/>
                                      <w:marRight w:val="0"/>
                                      <w:marTop w:val="0"/>
                                      <w:marBottom w:val="0"/>
                                      <w:divBdr>
                                        <w:top w:val="none" w:sz="0" w:space="0" w:color="auto"/>
                                        <w:left w:val="none" w:sz="0" w:space="0" w:color="auto"/>
                                        <w:bottom w:val="none" w:sz="0" w:space="0" w:color="auto"/>
                                        <w:right w:val="none" w:sz="0" w:space="0" w:color="auto"/>
                                      </w:divBdr>
                                    </w:div>
                                  </w:divsChild>
                                </w:div>
                                <w:div w:id="107042658">
                                  <w:marLeft w:val="0"/>
                                  <w:marRight w:val="0"/>
                                  <w:marTop w:val="0"/>
                                  <w:marBottom w:val="225"/>
                                  <w:divBdr>
                                    <w:top w:val="none" w:sz="0" w:space="0" w:color="auto"/>
                                    <w:left w:val="none" w:sz="0" w:space="0" w:color="auto"/>
                                    <w:bottom w:val="none" w:sz="0" w:space="0" w:color="auto"/>
                                    <w:right w:val="none" w:sz="0" w:space="0" w:color="auto"/>
                                  </w:divBdr>
                                </w:div>
                                <w:div w:id="868106687">
                                  <w:marLeft w:val="0"/>
                                  <w:marRight w:val="0"/>
                                  <w:marTop w:val="0"/>
                                  <w:marBottom w:val="0"/>
                                  <w:divBdr>
                                    <w:top w:val="none" w:sz="0" w:space="0" w:color="auto"/>
                                    <w:left w:val="none" w:sz="0" w:space="0" w:color="auto"/>
                                    <w:bottom w:val="none" w:sz="0" w:space="0" w:color="auto"/>
                                    <w:right w:val="none" w:sz="0" w:space="0" w:color="auto"/>
                                  </w:divBdr>
                                  <w:divsChild>
                                    <w:div w:id="1771850592">
                                      <w:marLeft w:val="0"/>
                                      <w:marRight w:val="0"/>
                                      <w:marTop w:val="0"/>
                                      <w:marBottom w:val="0"/>
                                      <w:divBdr>
                                        <w:top w:val="none" w:sz="0" w:space="0" w:color="auto"/>
                                        <w:left w:val="none" w:sz="0" w:space="0" w:color="auto"/>
                                        <w:bottom w:val="none" w:sz="0" w:space="0" w:color="auto"/>
                                        <w:right w:val="none" w:sz="0" w:space="0" w:color="auto"/>
                                      </w:divBdr>
                                    </w:div>
                                  </w:divsChild>
                                </w:div>
                                <w:div w:id="1203440198">
                                  <w:marLeft w:val="0"/>
                                  <w:marRight w:val="0"/>
                                  <w:marTop w:val="0"/>
                                  <w:marBottom w:val="0"/>
                                  <w:divBdr>
                                    <w:top w:val="none" w:sz="0" w:space="0" w:color="auto"/>
                                    <w:left w:val="none" w:sz="0" w:space="0" w:color="auto"/>
                                    <w:bottom w:val="none" w:sz="0" w:space="0" w:color="auto"/>
                                    <w:right w:val="none" w:sz="0" w:space="0" w:color="auto"/>
                                  </w:divBdr>
                                  <w:divsChild>
                                    <w:div w:id="1426998465">
                                      <w:marLeft w:val="0"/>
                                      <w:marRight w:val="0"/>
                                      <w:marTop w:val="0"/>
                                      <w:marBottom w:val="0"/>
                                      <w:divBdr>
                                        <w:top w:val="none" w:sz="0" w:space="0" w:color="auto"/>
                                        <w:left w:val="none" w:sz="0" w:space="0" w:color="auto"/>
                                        <w:bottom w:val="none" w:sz="0" w:space="0" w:color="auto"/>
                                        <w:right w:val="none" w:sz="0" w:space="0" w:color="auto"/>
                                      </w:divBdr>
                                    </w:div>
                                  </w:divsChild>
                                </w:div>
                                <w:div w:id="56514499">
                                  <w:marLeft w:val="0"/>
                                  <w:marRight w:val="0"/>
                                  <w:marTop w:val="0"/>
                                  <w:marBottom w:val="0"/>
                                  <w:divBdr>
                                    <w:top w:val="none" w:sz="0" w:space="0" w:color="auto"/>
                                    <w:left w:val="none" w:sz="0" w:space="0" w:color="auto"/>
                                    <w:bottom w:val="none" w:sz="0" w:space="0" w:color="auto"/>
                                    <w:right w:val="none" w:sz="0" w:space="0" w:color="auto"/>
                                  </w:divBdr>
                                  <w:divsChild>
                                    <w:div w:id="642153160">
                                      <w:marLeft w:val="0"/>
                                      <w:marRight w:val="0"/>
                                      <w:marTop w:val="0"/>
                                      <w:marBottom w:val="0"/>
                                      <w:divBdr>
                                        <w:top w:val="none" w:sz="0" w:space="0" w:color="auto"/>
                                        <w:left w:val="none" w:sz="0" w:space="0" w:color="auto"/>
                                        <w:bottom w:val="none" w:sz="0" w:space="0" w:color="auto"/>
                                        <w:right w:val="none" w:sz="0" w:space="0" w:color="auto"/>
                                      </w:divBdr>
                                    </w:div>
                                  </w:divsChild>
                                </w:div>
                                <w:div w:id="1317030213">
                                  <w:marLeft w:val="0"/>
                                  <w:marRight w:val="0"/>
                                  <w:marTop w:val="0"/>
                                  <w:marBottom w:val="0"/>
                                  <w:divBdr>
                                    <w:top w:val="none" w:sz="0" w:space="0" w:color="auto"/>
                                    <w:left w:val="none" w:sz="0" w:space="0" w:color="auto"/>
                                    <w:bottom w:val="none" w:sz="0" w:space="0" w:color="auto"/>
                                    <w:right w:val="none" w:sz="0" w:space="0" w:color="auto"/>
                                  </w:divBdr>
                                  <w:divsChild>
                                    <w:div w:id="150876903">
                                      <w:marLeft w:val="0"/>
                                      <w:marRight w:val="0"/>
                                      <w:marTop w:val="0"/>
                                      <w:marBottom w:val="0"/>
                                      <w:divBdr>
                                        <w:top w:val="none" w:sz="0" w:space="0" w:color="auto"/>
                                        <w:left w:val="none" w:sz="0" w:space="0" w:color="auto"/>
                                        <w:bottom w:val="none" w:sz="0" w:space="0" w:color="auto"/>
                                        <w:right w:val="none" w:sz="0" w:space="0" w:color="auto"/>
                                      </w:divBdr>
                                    </w:div>
                                  </w:divsChild>
                                </w:div>
                                <w:div w:id="1407724878">
                                  <w:marLeft w:val="0"/>
                                  <w:marRight w:val="0"/>
                                  <w:marTop w:val="0"/>
                                  <w:marBottom w:val="0"/>
                                  <w:divBdr>
                                    <w:top w:val="none" w:sz="0" w:space="0" w:color="auto"/>
                                    <w:left w:val="none" w:sz="0" w:space="0" w:color="auto"/>
                                    <w:bottom w:val="none" w:sz="0" w:space="0" w:color="auto"/>
                                    <w:right w:val="none" w:sz="0" w:space="0" w:color="auto"/>
                                  </w:divBdr>
                                  <w:divsChild>
                                    <w:div w:id="2047556938">
                                      <w:marLeft w:val="0"/>
                                      <w:marRight w:val="0"/>
                                      <w:marTop w:val="0"/>
                                      <w:marBottom w:val="0"/>
                                      <w:divBdr>
                                        <w:top w:val="none" w:sz="0" w:space="0" w:color="auto"/>
                                        <w:left w:val="none" w:sz="0" w:space="0" w:color="auto"/>
                                        <w:bottom w:val="none" w:sz="0" w:space="0" w:color="auto"/>
                                        <w:right w:val="none" w:sz="0" w:space="0" w:color="auto"/>
                                      </w:divBdr>
                                    </w:div>
                                  </w:divsChild>
                                </w:div>
                                <w:div w:id="654071985">
                                  <w:marLeft w:val="0"/>
                                  <w:marRight w:val="0"/>
                                  <w:marTop w:val="0"/>
                                  <w:marBottom w:val="0"/>
                                  <w:divBdr>
                                    <w:top w:val="none" w:sz="0" w:space="0" w:color="auto"/>
                                    <w:left w:val="none" w:sz="0" w:space="0" w:color="auto"/>
                                    <w:bottom w:val="none" w:sz="0" w:space="0" w:color="auto"/>
                                    <w:right w:val="none" w:sz="0" w:space="0" w:color="auto"/>
                                  </w:divBdr>
                                  <w:divsChild>
                                    <w:div w:id="240451622">
                                      <w:marLeft w:val="0"/>
                                      <w:marRight w:val="0"/>
                                      <w:marTop w:val="0"/>
                                      <w:marBottom w:val="0"/>
                                      <w:divBdr>
                                        <w:top w:val="none" w:sz="0" w:space="0" w:color="auto"/>
                                        <w:left w:val="none" w:sz="0" w:space="0" w:color="auto"/>
                                        <w:bottom w:val="none" w:sz="0" w:space="0" w:color="auto"/>
                                        <w:right w:val="none" w:sz="0" w:space="0" w:color="auto"/>
                                      </w:divBdr>
                                    </w:div>
                                  </w:divsChild>
                                </w:div>
                                <w:div w:id="1043477469">
                                  <w:marLeft w:val="0"/>
                                  <w:marRight w:val="0"/>
                                  <w:marTop w:val="0"/>
                                  <w:marBottom w:val="0"/>
                                  <w:divBdr>
                                    <w:top w:val="none" w:sz="0" w:space="0" w:color="auto"/>
                                    <w:left w:val="none" w:sz="0" w:space="0" w:color="auto"/>
                                    <w:bottom w:val="none" w:sz="0" w:space="0" w:color="auto"/>
                                    <w:right w:val="none" w:sz="0" w:space="0" w:color="auto"/>
                                  </w:divBdr>
                                  <w:divsChild>
                                    <w:div w:id="524177075">
                                      <w:marLeft w:val="0"/>
                                      <w:marRight w:val="0"/>
                                      <w:marTop w:val="0"/>
                                      <w:marBottom w:val="0"/>
                                      <w:divBdr>
                                        <w:top w:val="none" w:sz="0" w:space="0" w:color="auto"/>
                                        <w:left w:val="none" w:sz="0" w:space="0" w:color="auto"/>
                                        <w:bottom w:val="none" w:sz="0" w:space="0" w:color="auto"/>
                                        <w:right w:val="none" w:sz="0" w:space="0" w:color="auto"/>
                                      </w:divBdr>
                                    </w:div>
                                  </w:divsChild>
                                </w:div>
                                <w:div w:id="1788353399">
                                  <w:marLeft w:val="0"/>
                                  <w:marRight w:val="0"/>
                                  <w:marTop w:val="0"/>
                                  <w:marBottom w:val="0"/>
                                  <w:divBdr>
                                    <w:top w:val="none" w:sz="0" w:space="0" w:color="auto"/>
                                    <w:left w:val="none" w:sz="0" w:space="0" w:color="auto"/>
                                    <w:bottom w:val="none" w:sz="0" w:space="0" w:color="auto"/>
                                    <w:right w:val="none" w:sz="0" w:space="0" w:color="auto"/>
                                  </w:divBdr>
                                  <w:divsChild>
                                    <w:div w:id="778721112">
                                      <w:marLeft w:val="0"/>
                                      <w:marRight w:val="0"/>
                                      <w:marTop w:val="0"/>
                                      <w:marBottom w:val="0"/>
                                      <w:divBdr>
                                        <w:top w:val="none" w:sz="0" w:space="0" w:color="auto"/>
                                        <w:left w:val="none" w:sz="0" w:space="0" w:color="auto"/>
                                        <w:bottom w:val="none" w:sz="0" w:space="0" w:color="auto"/>
                                        <w:right w:val="none" w:sz="0" w:space="0" w:color="auto"/>
                                      </w:divBdr>
                                    </w:div>
                                  </w:divsChild>
                                </w:div>
                                <w:div w:id="1054620965">
                                  <w:marLeft w:val="0"/>
                                  <w:marRight w:val="0"/>
                                  <w:marTop w:val="0"/>
                                  <w:marBottom w:val="0"/>
                                  <w:divBdr>
                                    <w:top w:val="none" w:sz="0" w:space="0" w:color="auto"/>
                                    <w:left w:val="none" w:sz="0" w:space="0" w:color="auto"/>
                                    <w:bottom w:val="none" w:sz="0" w:space="0" w:color="auto"/>
                                    <w:right w:val="none" w:sz="0" w:space="0" w:color="auto"/>
                                  </w:divBdr>
                                </w:div>
                                <w:div w:id="1005091586">
                                  <w:marLeft w:val="0"/>
                                  <w:marRight w:val="0"/>
                                  <w:marTop w:val="0"/>
                                  <w:marBottom w:val="0"/>
                                  <w:divBdr>
                                    <w:top w:val="none" w:sz="0" w:space="0" w:color="auto"/>
                                    <w:left w:val="none" w:sz="0" w:space="0" w:color="auto"/>
                                    <w:bottom w:val="none" w:sz="0" w:space="0" w:color="auto"/>
                                    <w:right w:val="none" w:sz="0" w:space="0" w:color="auto"/>
                                  </w:divBdr>
                                  <w:divsChild>
                                    <w:div w:id="1425610448">
                                      <w:marLeft w:val="0"/>
                                      <w:marRight w:val="0"/>
                                      <w:marTop w:val="0"/>
                                      <w:marBottom w:val="0"/>
                                      <w:divBdr>
                                        <w:top w:val="none" w:sz="0" w:space="0" w:color="auto"/>
                                        <w:left w:val="none" w:sz="0" w:space="0" w:color="auto"/>
                                        <w:bottom w:val="none" w:sz="0" w:space="0" w:color="auto"/>
                                        <w:right w:val="none" w:sz="0" w:space="0" w:color="auto"/>
                                      </w:divBdr>
                                    </w:div>
                                  </w:divsChild>
                                </w:div>
                                <w:div w:id="201135219">
                                  <w:marLeft w:val="0"/>
                                  <w:marRight w:val="0"/>
                                  <w:marTop w:val="0"/>
                                  <w:marBottom w:val="0"/>
                                  <w:divBdr>
                                    <w:top w:val="none" w:sz="0" w:space="0" w:color="auto"/>
                                    <w:left w:val="none" w:sz="0" w:space="0" w:color="auto"/>
                                    <w:bottom w:val="none" w:sz="0" w:space="0" w:color="auto"/>
                                    <w:right w:val="none" w:sz="0" w:space="0" w:color="auto"/>
                                  </w:divBdr>
                                  <w:divsChild>
                                    <w:div w:id="444160437">
                                      <w:marLeft w:val="0"/>
                                      <w:marRight w:val="0"/>
                                      <w:marTop w:val="0"/>
                                      <w:marBottom w:val="0"/>
                                      <w:divBdr>
                                        <w:top w:val="none" w:sz="0" w:space="0" w:color="auto"/>
                                        <w:left w:val="none" w:sz="0" w:space="0" w:color="auto"/>
                                        <w:bottom w:val="none" w:sz="0" w:space="0" w:color="auto"/>
                                        <w:right w:val="none" w:sz="0" w:space="0" w:color="auto"/>
                                      </w:divBdr>
                                    </w:div>
                                  </w:divsChild>
                                </w:div>
                                <w:div w:id="1034307690">
                                  <w:marLeft w:val="0"/>
                                  <w:marRight w:val="0"/>
                                  <w:marTop w:val="0"/>
                                  <w:marBottom w:val="0"/>
                                  <w:divBdr>
                                    <w:top w:val="none" w:sz="0" w:space="0" w:color="auto"/>
                                    <w:left w:val="none" w:sz="0" w:space="0" w:color="auto"/>
                                    <w:bottom w:val="none" w:sz="0" w:space="0" w:color="auto"/>
                                    <w:right w:val="none" w:sz="0" w:space="0" w:color="auto"/>
                                  </w:divBdr>
                                  <w:divsChild>
                                    <w:div w:id="2142844616">
                                      <w:marLeft w:val="0"/>
                                      <w:marRight w:val="0"/>
                                      <w:marTop w:val="0"/>
                                      <w:marBottom w:val="0"/>
                                      <w:divBdr>
                                        <w:top w:val="none" w:sz="0" w:space="0" w:color="auto"/>
                                        <w:left w:val="none" w:sz="0" w:space="0" w:color="auto"/>
                                        <w:bottom w:val="none" w:sz="0" w:space="0" w:color="auto"/>
                                        <w:right w:val="none" w:sz="0" w:space="0" w:color="auto"/>
                                      </w:divBdr>
                                    </w:div>
                                  </w:divsChild>
                                </w:div>
                                <w:div w:id="709186874">
                                  <w:marLeft w:val="0"/>
                                  <w:marRight w:val="0"/>
                                  <w:marTop w:val="0"/>
                                  <w:marBottom w:val="225"/>
                                  <w:divBdr>
                                    <w:top w:val="none" w:sz="0" w:space="0" w:color="auto"/>
                                    <w:left w:val="none" w:sz="0" w:space="0" w:color="auto"/>
                                    <w:bottom w:val="none" w:sz="0" w:space="0" w:color="auto"/>
                                    <w:right w:val="none" w:sz="0" w:space="0" w:color="auto"/>
                                  </w:divBdr>
                                </w:div>
                                <w:div w:id="1978021753">
                                  <w:marLeft w:val="0"/>
                                  <w:marRight w:val="0"/>
                                  <w:marTop w:val="0"/>
                                  <w:marBottom w:val="0"/>
                                  <w:divBdr>
                                    <w:top w:val="none" w:sz="0" w:space="0" w:color="auto"/>
                                    <w:left w:val="none" w:sz="0" w:space="0" w:color="auto"/>
                                    <w:bottom w:val="none" w:sz="0" w:space="0" w:color="auto"/>
                                    <w:right w:val="none" w:sz="0" w:space="0" w:color="auto"/>
                                  </w:divBdr>
                                  <w:divsChild>
                                    <w:div w:id="642976111">
                                      <w:marLeft w:val="0"/>
                                      <w:marRight w:val="0"/>
                                      <w:marTop w:val="0"/>
                                      <w:marBottom w:val="0"/>
                                      <w:divBdr>
                                        <w:top w:val="none" w:sz="0" w:space="0" w:color="auto"/>
                                        <w:left w:val="none" w:sz="0" w:space="0" w:color="auto"/>
                                        <w:bottom w:val="none" w:sz="0" w:space="0" w:color="auto"/>
                                        <w:right w:val="none" w:sz="0" w:space="0" w:color="auto"/>
                                      </w:divBdr>
                                    </w:div>
                                  </w:divsChild>
                                </w:div>
                                <w:div w:id="137580583">
                                  <w:marLeft w:val="0"/>
                                  <w:marRight w:val="0"/>
                                  <w:marTop w:val="0"/>
                                  <w:marBottom w:val="0"/>
                                  <w:divBdr>
                                    <w:top w:val="none" w:sz="0" w:space="0" w:color="auto"/>
                                    <w:left w:val="none" w:sz="0" w:space="0" w:color="auto"/>
                                    <w:bottom w:val="none" w:sz="0" w:space="0" w:color="auto"/>
                                    <w:right w:val="none" w:sz="0" w:space="0" w:color="auto"/>
                                  </w:divBdr>
                                  <w:divsChild>
                                    <w:div w:id="668214044">
                                      <w:marLeft w:val="0"/>
                                      <w:marRight w:val="0"/>
                                      <w:marTop w:val="0"/>
                                      <w:marBottom w:val="0"/>
                                      <w:divBdr>
                                        <w:top w:val="none" w:sz="0" w:space="0" w:color="auto"/>
                                        <w:left w:val="none" w:sz="0" w:space="0" w:color="auto"/>
                                        <w:bottom w:val="none" w:sz="0" w:space="0" w:color="auto"/>
                                        <w:right w:val="none" w:sz="0" w:space="0" w:color="auto"/>
                                      </w:divBdr>
                                    </w:div>
                                  </w:divsChild>
                                </w:div>
                                <w:div w:id="218707960">
                                  <w:marLeft w:val="0"/>
                                  <w:marRight w:val="0"/>
                                  <w:marTop w:val="0"/>
                                  <w:marBottom w:val="0"/>
                                  <w:divBdr>
                                    <w:top w:val="none" w:sz="0" w:space="0" w:color="auto"/>
                                    <w:left w:val="none" w:sz="0" w:space="0" w:color="auto"/>
                                    <w:bottom w:val="none" w:sz="0" w:space="0" w:color="auto"/>
                                    <w:right w:val="none" w:sz="0" w:space="0" w:color="auto"/>
                                  </w:divBdr>
                                  <w:divsChild>
                                    <w:div w:id="37363167">
                                      <w:marLeft w:val="0"/>
                                      <w:marRight w:val="0"/>
                                      <w:marTop w:val="0"/>
                                      <w:marBottom w:val="0"/>
                                      <w:divBdr>
                                        <w:top w:val="none" w:sz="0" w:space="0" w:color="auto"/>
                                        <w:left w:val="none" w:sz="0" w:space="0" w:color="auto"/>
                                        <w:bottom w:val="none" w:sz="0" w:space="0" w:color="auto"/>
                                        <w:right w:val="none" w:sz="0" w:space="0" w:color="auto"/>
                                      </w:divBdr>
                                    </w:div>
                                  </w:divsChild>
                                </w:div>
                                <w:div w:id="925071716">
                                  <w:blockQuote w:val="1"/>
                                  <w:marLeft w:val="0"/>
                                  <w:marRight w:val="0"/>
                                  <w:marTop w:val="300"/>
                                  <w:marBottom w:val="300"/>
                                  <w:divBdr>
                                    <w:top w:val="none" w:sz="0" w:space="0" w:color="auto"/>
                                    <w:left w:val="single" w:sz="36" w:space="0" w:color="66A6FF"/>
                                    <w:bottom w:val="none" w:sz="0" w:space="0" w:color="auto"/>
                                    <w:right w:val="none" w:sz="0" w:space="0" w:color="auto"/>
                                  </w:divBdr>
                                </w:div>
                                <w:div w:id="680820068">
                                  <w:blockQuote w:val="1"/>
                                  <w:marLeft w:val="0"/>
                                  <w:marRight w:val="0"/>
                                  <w:marTop w:val="300"/>
                                  <w:marBottom w:val="300"/>
                                  <w:divBdr>
                                    <w:top w:val="none" w:sz="0" w:space="0" w:color="auto"/>
                                    <w:left w:val="single" w:sz="36" w:space="0" w:color="66A6FF"/>
                                    <w:bottom w:val="none" w:sz="0" w:space="0" w:color="auto"/>
                                    <w:right w:val="none" w:sz="0" w:space="0" w:color="auto"/>
                                  </w:divBdr>
                                </w:div>
                                <w:div w:id="1162501395">
                                  <w:marLeft w:val="0"/>
                                  <w:marRight w:val="0"/>
                                  <w:marTop w:val="0"/>
                                  <w:marBottom w:val="0"/>
                                  <w:divBdr>
                                    <w:top w:val="none" w:sz="0" w:space="0" w:color="auto"/>
                                    <w:left w:val="none" w:sz="0" w:space="0" w:color="auto"/>
                                    <w:bottom w:val="none" w:sz="0" w:space="0" w:color="auto"/>
                                    <w:right w:val="none" w:sz="0" w:space="0" w:color="auto"/>
                                  </w:divBdr>
                                  <w:divsChild>
                                    <w:div w:id="20671474">
                                      <w:marLeft w:val="0"/>
                                      <w:marRight w:val="0"/>
                                      <w:marTop w:val="0"/>
                                      <w:marBottom w:val="0"/>
                                      <w:divBdr>
                                        <w:top w:val="none" w:sz="0" w:space="0" w:color="auto"/>
                                        <w:left w:val="none" w:sz="0" w:space="0" w:color="auto"/>
                                        <w:bottom w:val="none" w:sz="0" w:space="0" w:color="auto"/>
                                        <w:right w:val="none" w:sz="0" w:space="0" w:color="auto"/>
                                      </w:divBdr>
                                    </w:div>
                                  </w:divsChild>
                                </w:div>
                                <w:div w:id="205484270">
                                  <w:marLeft w:val="0"/>
                                  <w:marRight w:val="0"/>
                                  <w:marTop w:val="0"/>
                                  <w:marBottom w:val="0"/>
                                  <w:divBdr>
                                    <w:top w:val="none" w:sz="0" w:space="0" w:color="auto"/>
                                    <w:left w:val="none" w:sz="0" w:space="0" w:color="auto"/>
                                    <w:bottom w:val="none" w:sz="0" w:space="0" w:color="auto"/>
                                    <w:right w:val="none" w:sz="0" w:space="0" w:color="auto"/>
                                  </w:divBdr>
                                  <w:divsChild>
                                    <w:div w:id="936136169">
                                      <w:marLeft w:val="0"/>
                                      <w:marRight w:val="0"/>
                                      <w:marTop w:val="0"/>
                                      <w:marBottom w:val="0"/>
                                      <w:divBdr>
                                        <w:top w:val="none" w:sz="0" w:space="0" w:color="auto"/>
                                        <w:left w:val="none" w:sz="0" w:space="0" w:color="auto"/>
                                        <w:bottom w:val="none" w:sz="0" w:space="0" w:color="auto"/>
                                        <w:right w:val="none" w:sz="0" w:space="0" w:color="auto"/>
                                      </w:divBdr>
                                    </w:div>
                                  </w:divsChild>
                                </w:div>
                                <w:div w:id="536695488">
                                  <w:marLeft w:val="0"/>
                                  <w:marRight w:val="0"/>
                                  <w:marTop w:val="0"/>
                                  <w:marBottom w:val="0"/>
                                  <w:divBdr>
                                    <w:top w:val="none" w:sz="0" w:space="0" w:color="auto"/>
                                    <w:left w:val="none" w:sz="0" w:space="0" w:color="auto"/>
                                    <w:bottom w:val="none" w:sz="0" w:space="0" w:color="auto"/>
                                    <w:right w:val="none" w:sz="0" w:space="0" w:color="auto"/>
                                  </w:divBdr>
                                  <w:divsChild>
                                    <w:div w:id="213734974">
                                      <w:marLeft w:val="0"/>
                                      <w:marRight w:val="0"/>
                                      <w:marTop w:val="0"/>
                                      <w:marBottom w:val="0"/>
                                      <w:divBdr>
                                        <w:top w:val="none" w:sz="0" w:space="0" w:color="auto"/>
                                        <w:left w:val="none" w:sz="0" w:space="0" w:color="auto"/>
                                        <w:bottom w:val="none" w:sz="0" w:space="0" w:color="auto"/>
                                        <w:right w:val="none" w:sz="0" w:space="0" w:color="auto"/>
                                      </w:divBdr>
                                    </w:div>
                                  </w:divsChild>
                                </w:div>
                                <w:div w:id="1061290416">
                                  <w:marLeft w:val="0"/>
                                  <w:marRight w:val="0"/>
                                  <w:marTop w:val="0"/>
                                  <w:marBottom w:val="0"/>
                                  <w:divBdr>
                                    <w:top w:val="none" w:sz="0" w:space="0" w:color="auto"/>
                                    <w:left w:val="none" w:sz="0" w:space="0" w:color="auto"/>
                                    <w:bottom w:val="none" w:sz="0" w:space="0" w:color="auto"/>
                                    <w:right w:val="none" w:sz="0" w:space="0" w:color="auto"/>
                                  </w:divBdr>
                                  <w:divsChild>
                                    <w:div w:id="535393523">
                                      <w:marLeft w:val="0"/>
                                      <w:marRight w:val="0"/>
                                      <w:marTop w:val="0"/>
                                      <w:marBottom w:val="0"/>
                                      <w:divBdr>
                                        <w:top w:val="none" w:sz="0" w:space="0" w:color="auto"/>
                                        <w:left w:val="none" w:sz="0" w:space="0" w:color="auto"/>
                                        <w:bottom w:val="none" w:sz="0" w:space="0" w:color="auto"/>
                                        <w:right w:val="none" w:sz="0" w:space="0" w:color="auto"/>
                                      </w:divBdr>
                                    </w:div>
                                  </w:divsChild>
                                </w:div>
                                <w:div w:id="1383866136">
                                  <w:marLeft w:val="0"/>
                                  <w:marRight w:val="0"/>
                                  <w:marTop w:val="0"/>
                                  <w:marBottom w:val="0"/>
                                  <w:divBdr>
                                    <w:top w:val="none" w:sz="0" w:space="0" w:color="auto"/>
                                    <w:left w:val="none" w:sz="0" w:space="0" w:color="auto"/>
                                    <w:bottom w:val="none" w:sz="0" w:space="0" w:color="auto"/>
                                    <w:right w:val="none" w:sz="0" w:space="0" w:color="auto"/>
                                  </w:divBdr>
                                  <w:divsChild>
                                    <w:div w:id="881787072">
                                      <w:marLeft w:val="0"/>
                                      <w:marRight w:val="0"/>
                                      <w:marTop w:val="0"/>
                                      <w:marBottom w:val="0"/>
                                      <w:divBdr>
                                        <w:top w:val="none" w:sz="0" w:space="0" w:color="auto"/>
                                        <w:left w:val="none" w:sz="0" w:space="0" w:color="auto"/>
                                        <w:bottom w:val="none" w:sz="0" w:space="0" w:color="auto"/>
                                        <w:right w:val="none" w:sz="0" w:space="0" w:color="auto"/>
                                      </w:divBdr>
                                    </w:div>
                                  </w:divsChild>
                                </w:div>
                                <w:div w:id="2134904529">
                                  <w:blockQuote w:val="1"/>
                                  <w:marLeft w:val="0"/>
                                  <w:marRight w:val="0"/>
                                  <w:marTop w:val="300"/>
                                  <w:marBottom w:val="300"/>
                                  <w:divBdr>
                                    <w:top w:val="none" w:sz="0" w:space="0" w:color="auto"/>
                                    <w:left w:val="single" w:sz="36" w:space="0" w:color="66A6FF"/>
                                    <w:bottom w:val="none" w:sz="0" w:space="0" w:color="auto"/>
                                    <w:right w:val="none" w:sz="0" w:space="0" w:color="auto"/>
                                  </w:divBdr>
                                </w:div>
                                <w:div w:id="1189878824">
                                  <w:marLeft w:val="0"/>
                                  <w:marRight w:val="0"/>
                                  <w:marTop w:val="0"/>
                                  <w:marBottom w:val="0"/>
                                  <w:divBdr>
                                    <w:top w:val="none" w:sz="0" w:space="0" w:color="auto"/>
                                    <w:left w:val="none" w:sz="0" w:space="0" w:color="auto"/>
                                    <w:bottom w:val="none" w:sz="0" w:space="0" w:color="auto"/>
                                    <w:right w:val="none" w:sz="0" w:space="0" w:color="auto"/>
                                  </w:divBdr>
                                  <w:divsChild>
                                    <w:div w:id="59209718">
                                      <w:marLeft w:val="0"/>
                                      <w:marRight w:val="0"/>
                                      <w:marTop w:val="0"/>
                                      <w:marBottom w:val="0"/>
                                      <w:divBdr>
                                        <w:top w:val="none" w:sz="0" w:space="0" w:color="auto"/>
                                        <w:left w:val="none" w:sz="0" w:space="0" w:color="auto"/>
                                        <w:bottom w:val="none" w:sz="0" w:space="0" w:color="auto"/>
                                        <w:right w:val="none" w:sz="0" w:space="0" w:color="auto"/>
                                      </w:divBdr>
                                    </w:div>
                                  </w:divsChild>
                                </w:div>
                                <w:div w:id="561016411">
                                  <w:marLeft w:val="0"/>
                                  <w:marRight w:val="0"/>
                                  <w:marTop w:val="0"/>
                                  <w:marBottom w:val="0"/>
                                  <w:divBdr>
                                    <w:top w:val="none" w:sz="0" w:space="0" w:color="auto"/>
                                    <w:left w:val="none" w:sz="0" w:space="0" w:color="auto"/>
                                    <w:bottom w:val="none" w:sz="0" w:space="0" w:color="auto"/>
                                    <w:right w:val="none" w:sz="0" w:space="0" w:color="auto"/>
                                  </w:divBdr>
                                  <w:divsChild>
                                    <w:div w:id="1049837964">
                                      <w:marLeft w:val="0"/>
                                      <w:marRight w:val="0"/>
                                      <w:marTop w:val="0"/>
                                      <w:marBottom w:val="0"/>
                                      <w:divBdr>
                                        <w:top w:val="none" w:sz="0" w:space="0" w:color="auto"/>
                                        <w:left w:val="none" w:sz="0" w:space="0" w:color="auto"/>
                                        <w:bottom w:val="none" w:sz="0" w:space="0" w:color="auto"/>
                                        <w:right w:val="none" w:sz="0" w:space="0" w:color="auto"/>
                                      </w:divBdr>
                                    </w:div>
                                  </w:divsChild>
                                </w:div>
                                <w:div w:id="1794906639">
                                  <w:marLeft w:val="0"/>
                                  <w:marRight w:val="0"/>
                                  <w:marTop w:val="0"/>
                                  <w:marBottom w:val="0"/>
                                  <w:divBdr>
                                    <w:top w:val="none" w:sz="0" w:space="0" w:color="auto"/>
                                    <w:left w:val="none" w:sz="0" w:space="0" w:color="auto"/>
                                    <w:bottom w:val="none" w:sz="0" w:space="0" w:color="auto"/>
                                    <w:right w:val="none" w:sz="0" w:space="0" w:color="auto"/>
                                  </w:divBdr>
                                  <w:divsChild>
                                    <w:div w:id="1358311063">
                                      <w:marLeft w:val="0"/>
                                      <w:marRight w:val="0"/>
                                      <w:marTop w:val="0"/>
                                      <w:marBottom w:val="0"/>
                                      <w:divBdr>
                                        <w:top w:val="none" w:sz="0" w:space="0" w:color="auto"/>
                                        <w:left w:val="none" w:sz="0" w:space="0" w:color="auto"/>
                                        <w:bottom w:val="none" w:sz="0" w:space="0" w:color="auto"/>
                                        <w:right w:val="none" w:sz="0" w:space="0" w:color="auto"/>
                                      </w:divBdr>
                                    </w:div>
                                  </w:divsChild>
                                </w:div>
                                <w:div w:id="545028008">
                                  <w:marLeft w:val="0"/>
                                  <w:marRight w:val="0"/>
                                  <w:marTop w:val="0"/>
                                  <w:marBottom w:val="0"/>
                                  <w:divBdr>
                                    <w:top w:val="none" w:sz="0" w:space="0" w:color="auto"/>
                                    <w:left w:val="none" w:sz="0" w:space="0" w:color="auto"/>
                                    <w:bottom w:val="none" w:sz="0" w:space="0" w:color="auto"/>
                                    <w:right w:val="none" w:sz="0" w:space="0" w:color="auto"/>
                                  </w:divBdr>
                                  <w:divsChild>
                                    <w:div w:id="1358308866">
                                      <w:marLeft w:val="0"/>
                                      <w:marRight w:val="0"/>
                                      <w:marTop w:val="0"/>
                                      <w:marBottom w:val="0"/>
                                      <w:divBdr>
                                        <w:top w:val="none" w:sz="0" w:space="0" w:color="auto"/>
                                        <w:left w:val="none" w:sz="0" w:space="0" w:color="auto"/>
                                        <w:bottom w:val="none" w:sz="0" w:space="0" w:color="auto"/>
                                        <w:right w:val="none" w:sz="0" w:space="0" w:color="auto"/>
                                      </w:divBdr>
                                    </w:div>
                                  </w:divsChild>
                                </w:div>
                                <w:div w:id="1339236798">
                                  <w:marLeft w:val="0"/>
                                  <w:marRight w:val="0"/>
                                  <w:marTop w:val="0"/>
                                  <w:marBottom w:val="0"/>
                                  <w:divBdr>
                                    <w:top w:val="none" w:sz="0" w:space="0" w:color="auto"/>
                                    <w:left w:val="none" w:sz="0" w:space="0" w:color="auto"/>
                                    <w:bottom w:val="none" w:sz="0" w:space="0" w:color="auto"/>
                                    <w:right w:val="none" w:sz="0" w:space="0" w:color="auto"/>
                                  </w:divBdr>
                                  <w:divsChild>
                                    <w:div w:id="201986248">
                                      <w:marLeft w:val="0"/>
                                      <w:marRight w:val="0"/>
                                      <w:marTop w:val="0"/>
                                      <w:marBottom w:val="0"/>
                                      <w:divBdr>
                                        <w:top w:val="none" w:sz="0" w:space="0" w:color="auto"/>
                                        <w:left w:val="none" w:sz="0" w:space="0" w:color="auto"/>
                                        <w:bottom w:val="none" w:sz="0" w:space="0" w:color="auto"/>
                                        <w:right w:val="none" w:sz="0" w:space="0" w:color="auto"/>
                                      </w:divBdr>
                                    </w:div>
                                  </w:divsChild>
                                </w:div>
                                <w:div w:id="1425226079">
                                  <w:marLeft w:val="0"/>
                                  <w:marRight w:val="0"/>
                                  <w:marTop w:val="0"/>
                                  <w:marBottom w:val="0"/>
                                  <w:divBdr>
                                    <w:top w:val="none" w:sz="0" w:space="0" w:color="auto"/>
                                    <w:left w:val="none" w:sz="0" w:space="0" w:color="auto"/>
                                    <w:bottom w:val="none" w:sz="0" w:space="0" w:color="auto"/>
                                    <w:right w:val="none" w:sz="0" w:space="0" w:color="auto"/>
                                  </w:divBdr>
                                  <w:divsChild>
                                    <w:div w:id="2059233309">
                                      <w:marLeft w:val="0"/>
                                      <w:marRight w:val="0"/>
                                      <w:marTop w:val="0"/>
                                      <w:marBottom w:val="0"/>
                                      <w:divBdr>
                                        <w:top w:val="none" w:sz="0" w:space="0" w:color="auto"/>
                                        <w:left w:val="none" w:sz="0" w:space="0" w:color="auto"/>
                                        <w:bottom w:val="none" w:sz="0" w:space="0" w:color="auto"/>
                                        <w:right w:val="none" w:sz="0" w:space="0" w:color="auto"/>
                                      </w:divBdr>
                                    </w:div>
                                  </w:divsChild>
                                </w:div>
                                <w:div w:id="90903382">
                                  <w:blockQuote w:val="1"/>
                                  <w:marLeft w:val="0"/>
                                  <w:marRight w:val="0"/>
                                  <w:marTop w:val="300"/>
                                  <w:marBottom w:val="300"/>
                                  <w:divBdr>
                                    <w:top w:val="none" w:sz="0" w:space="0" w:color="auto"/>
                                    <w:left w:val="single" w:sz="36" w:space="0" w:color="66A6FF"/>
                                    <w:bottom w:val="none" w:sz="0" w:space="0" w:color="auto"/>
                                    <w:right w:val="none" w:sz="0" w:space="0" w:color="auto"/>
                                  </w:divBdr>
                                </w:div>
                                <w:div w:id="1570113195">
                                  <w:marLeft w:val="0"/>
                                  <w:marRight w:val="0"/>
                                  <w:marTop w:val="0"/>
                                  <w:marBottom w:val="0"/>
                                  <w:divBdr>
                                    <w:top w:val="none" w:sz="0" w:space="0" w:color="auto"/>
                                    <w:left w:val="none" w:sz="0" w:space="0" w:color="auto"/>
                                    <w:bottom w:val="none" w:sz="0" w:space="0" w:color="auto"/>
                                    <w:right w:val="none" w:sz="0" w:space="0" w:color="auto"/>
                                  </w:divBdr>
                                  <w:divsChild>
                                    <w:div w:id="1757245083">
                                      <w:marLeft w:val="0"/>
                                      <w:marRight w:val="0"/>
                                      <w:marTop w:val="0"/>
                                      <w:marBottom w:val="0"/>
                                      <w:divBdr>
                                        <w:top w:val="none" w:sz="0" w:space="0" w:color="auto"/>
                                        <w:left w:val="none" w:sz="0" w:space="0" w:color="auto"/>
                                        <w:bottom w:val="none" w:sz="0" w:space="0" w:color="auto"/>
                                        <w:right w:val="none" w:sz="0" w:space="0" w:color="auto"/>
                                      </w:divBdr>
                                    </w:div>
                                  </w:divsChild>
                                </w:div>
                                <w:div w:id="466431741">
                                  <w:marLeft w:val="0"/>
                                  <w:marRight w:val="0"/>
                                  <w:marTop w:val="0"/>
                                  <w:marBottom w:val="0"/>
                                  <w:divBdr>
                                    <w:top w:val="none" w:sz="0" w:space="0" w:color="auto"/>
                                    <w:left w:val="none" w:sz="0" w:space="0" w:color="auto"/>
                                    <w:bottom w:val="none" w:sz="0" w:space="0" w:color="auto"/>
                                    <w:right w:val="none" w:sz="0" w:space="0" w:color="auto"/>
                                  </w:divBdr>
                                  <w:divsChild>
                                    <w:div w:id="1644582188">
                                      <w:marLeft w:val="0"/>
                                      <w:marRight w:val="0"/>
                                      <w:marTop w:val="0"/>
                                      <w:marBottom w:val="0"/>
                                      <w:divBdr>
                                        <w:top w:val="none" w:sz="0" w:space="0" w:color="auto"/>
                                        <w:left w:val="none" w:sz="0" w:space="0" w:color="auto"/>
                                        <w:bottom w:val="none" w:sz="0" w:space="0" w:color="auto"/>
                                        <w:right w:val="none" w:sz="0" w:space="0" w:color="auto"/>
                                      </w:divBdr>
                                    </w:div>
                                  </w:divsChild>
                                </w:div>
                                <w:div w:id="939995547">
                                  <w:marLeft w:val="0"/>
                                  <w:marRight w:val="0"/>
                                  <w:marTop w:val="0"/>
                                  <w:marBottom w:val="0"/>
                                  <w:divBdr>
                                    <w:top w:val="none" w:sz="0" w:space="0" w:color="auto"/>
                                    <w:left w:val="none" w:sz="0" w:space="0" w:color="auto"/>
                                    <w:bottom w:val="none" w:sz="0" w:space="0" w:color="auto"/>
                                    <w:right w:val="none" w:sz="0" w:space="0" w:color="auto"/>
                                  </w:divBdr>
                                  <w:divsChild>
                                    <w:div w:id="1084647836">
                                      <w:marLeft w:val="0"/>
                                      <w:marRight w:val="0"/>
                                      <w:marTop w:val="0"/>
                                      <w:marBottom w:val="0"/>
                                      <w:divBdr>
                                        <w:top w:val="none" w:sz="0" w:space="0" w:color="auto"/>
                                        <w:left w:val="none" w:sz="0" w:space="0" w:color="auto"/>
                                        <w:bottom w:val="none" w:sz="0" w:space="0" w:color="auto"/>
                                        <w:right w:val="none" w:sz="0" w:space="0" w:color="auto"/>
                                      </w:divBdr>
                                    </w:div>
                                  </w:divsChild>
                                </w:div>
                                <w:div w:id="1135416799">
                                  <w:marLeft w:val="0"/>
                                  <w:marRight w:val="0"/>
                                  <w:marTop w:val="0"/>
                                  <w:marBottom w:val="0"/>
                                  <w:divBdr>
                                    <w:top w:val="none" w:sz="0" w:space="0" w:color="auto"/>
                                    <w:left w:val="none" w:sz="0" w:space="0" w:color="auto"/>
                                    <w:bottom w:val="none" w:sz="0" w:space="0" w:color="auto"/>
                                    <w:right w:val="none" w:sz="0" w:space="0" w:color="auto"/>
                                  </w:divBdr>
                                  <w:divsChild>
                                    <w:div w:id="544101630">
                                      <w:marLeft w:val="0"/>
                                      <w:marRight w:val="0"/>
                                      <w:marTop w:val="0"/>
                                      <w:marBottom w:val="0"/>
                                      <w:divBdr>
                                        <w:top w:val="none" w:sz="0" w:space="0" w:color="auto"/>
                                        <w:left w:val="none" w:sz="0" w:space="0" w:color="auto"/>
                                        <w:bottom w:val="none" w:sz="0" w:space="0" w:color="auto"/>
                                        <w:right w:val="none" w:sz="0" w:space="0" w:color="auto"/>
                                      </w:divBdr>
                                    </w:div>
                                  </w:divsChild>
                                </w:div>
                                <w:div w:id="51781094">
                                  <w:marLeft w:val="0"/>
                                  <w:marRight w:val="0"/>
                                  <w:marTop w:val="0"/>
                                  <w:marBottom w:val="0"/>
                                  <w:divBdr>
                                    <w:top w:val="none" w:sz="0" w:space="0" w:color="auto"/>
                                    <w:left w:val="none" w:sz="0" w:space="0" w:color="auto"/>
                                    <w:bottom w:val="none" w:sz="0" w:space="0" w:color="auto"/>
                                    <w:right w:val="none" w:sz="0" w:space="0" w:color="auto"/>
                                  </w:divBdr>
                                  <w:divsChild>
                                    <w:div w:id="706180985">
                                      <w:marLeft w:val="0"/>
                                      <w:marRight w:val="0"/>
                                      <w:marTop w:val="0"/>
                                      <w:marBottom w:val="0"/>
                                      <w:divBdr>
                                        <w:top w:val="none" w:sz="0" w:space="0" w:color="auto"/>
                                        <w:left w:val="none" w:sz="0" w:space="0" w:color="auto"/>
                                        <w:bottom w:val="none" w:sz="0" w:space="0" w:color="auto"/>
                                        <w:right w:val="none" w:sz="0" w:space="0" w:color="auto"/>
                                      </w:divBdr>
                                    </w:div>
                                  </w:divsChild>
                                </w:div>
                                <w:div w:id="548034324">
                                  <w:marLeft w:val="0"/>
                                  <w:marRight w:val="0"/>
                                  <w:marTop w:val="0"/>
                                  <w:marBottom w:val="225"/>
                                  <w:divBdr>
                                    <w:top w:val="none" w:sz="0" w:space="0" w:color="auto"/>
                                    <w:left w:val="none" w:sz="0" w:space="0" w:color="auto"/>
                                    <w:bottom w:val="none" w:sz="0" w:space="0" w:color="auto"/>
                                    <w:right w:val="none" w:sz="0" w:space="0" w:color="auto"/>
                                  </w:divBdr>
                                </w:div>
                                <w:div w:id="1693798175">
                                  <w:marLeft w:val="0"/>
                                  <w:marRight w:val="0"/>
                                  <w:marTop w:val="0"/>
                                  <w:marBottom w:val="0"/>
                                  <w:divBdr>
                                    <w:top w:val="none" w:sz="0" w:space="0" w:color="auto"/>
                                    <w:left w:val="none" w:sz="0" w:space="0" w:color="auto"/>
                                    <w:bottom w:val="none" w:sz="0" w:space="0" w:color="auto"/>
                                    <w:right w:val="none" w:sz="0" w:space="0" w:color="auto"/>
                                  </w:divBdr>
                                  <w:divsChild>
                                    <w:div w:id="1294747929">
                                      <w:marLeft w:val="0"/>
                                      <w:marRight w:val="0"/>
                                      <w:marTop w:val="0"/>
                                      <w:marBottom w:val="0"/>
                                      <w:divBdr>
                                        <w:top w:val="none" w:sz="0" w:space="0" w:color="auto"/>
                                        <w:left w:val="none" w:sz="0" w:space="0" w:color="auto"/>
                                        <w:bottom w:val="none" w:sz="0" w:space="0" w:color="auto"/>
                                        <w:right w:val="none" w:sz="0" w:space="0" w:color="auto"/>
                                      </w:divBdr>
                                    </w:div>
                                  </w:divsChild>
                                </w:div>
                                <w:div w:id="145123506">
                                  <w:blockQuote w:val="1"/>
                                  <w:marLeft w:val="0"/>
                                  <w:marRight w:val="0"/>
                                  <w:marTop w:val="300"/>
                                  <w:marBottom w:val="300"/>
                                  <w:divBdr>
                                    <w:top w:val="none" w:sz="0" w:space="0" w:color="auto"/>
                                    <w:left w:val="single" w:sz="36" w:space="0" w:color="66A6FF"/>
                                    <w:bottom w:val="none" w:sz="0" w:space="0" w:color="auto"/>
                                    <w:right w:val="none" w:sz="0" w:space="0" w:color="auto"/>
                                  </w:divBdr>
                                </w:div>
                                <w:div w:id="946422891">
                                  <w:marLeft w:val="0"/>
                                  <w:marRight w:val="0"/>
                                  <w:marTop w:val="0"/>
                                  <w:marBottom w:val="0"/>
                                  <w:divBdr>
                                    <w:top w:val="none" w:sz="0" w:space="0" w:color="auto"/>
                                    <w:left w:val="none" w:sz="0" w:space="0" w:color="auto"/>
                                    <w:bottom w:val="none" w:sz="0" w:space="0" w:color="auto"/>
                                    <w:right w:val="none" w:sz="0" w:space="0" w:color="auto"/>
                                  </w:divBdr>
                                  <w:divsChild>
                                    <w:div w:id="254752977">
                                      <w:marLeft w:val="0"/>
                                      <w:marRight w:val="0"/>
                                      <w:marTop w:val="0"/>
                                      <w:marBottom w:val="0"/>
                                      <w:divBdr>
                                        <w:top w:val="none" w:sz="0" w:space="0" w:color="auto"/>
                                        <w:left w:val="none" w:sz="0" w:space="0" w:color="auto"/>
                                        <w:bottom w:val="none" w:sz="0" w:space="0" w:color="auto"/>
                                        <w:right w:val="none" w:sz="0" w:space="0" w:color="auto"/>
                                      </w:divBdr>
                                    </w:div>
                                  </w:divsChild>
                                </w:div>
                                <w:div w:id="502359275">
                                  <w:blockQuote w:val="1"/>
                                  <w:marLeft w:val="0"/>
                                  <w:marRight w:val="0"/>
                                  <w:marTop w:val="300"/>
                                  <w:marBottom w:val="300"/>
                                  <w:divBdr>
                                    <w:top w:val="none" w:sz="0" w:space="0" w:color="auto"/>
                                    <w:left w:val="single" w:sz="36" w:space="0" w:color="66A6FF"/>
                                    <w:bottom w:val="none" w:sz="0" w:space="0" w:color="auto"/>
                                    <w:right w:val="none" w:sz="0" w:space="0" w:color="auto"/>
                                  </w:divBdr>
                                </w:div>
                                <w:div w:id="169878378">
                                  <w:marLeft w:val="0"/>
                                  <w:marRight w:val="0"/>
                                  <w:marTop w:val="0"/>
                                  <w:marBottom w:val="0"/>
                                  <w:divBdr>
                                    <w:top w:val="none" w:sz="0" w:space="0" w:color="auto"/>
                                    <w:left w:val="none" w:sz="0" w:space="0" w:color="auto"/>
                                    <w:bottom w:val="none" w:sz="0" w:space="0" w:color="auto"/>
                                    <w:right w:val="none" w:sz="0" w:space="0" w:color="auto"/>
                                  </w:divBdr>
                                  <w:divsChild>
                                    <w:div w:id="793594575">
                                      <w:marLeft w:val="0"/>
                                      <w:marRight w:val="0"/>
                                      <w:marTop w:val="0"/>
                                      <w:marBottom w:val="0"/>
                                      <w:divBdr>
                                        <w:top w:val="none" w:sz="0" w:space="0" w:color="auto"/>
                                        <w:left w:val="none" w:sz="0" w:space="0" w:color="auto"/>
                                        <w:bottom w:val="none" w:sz="0" w:space="0" w:color="auto"/>
                                        <w:right w:val="none" w:sz="0" w:space="0" w:color="auto"/>
                                      </w:divBdr>
                                    </w:div>
                                  </w:divsChild>
                                </w:div>
                                <w:div w:id="729620589">
                                  <w:marLeft w:val="0"/>
                                  <w:marRight w:val="0"/>
                                  <w:marTop w:val="0"/>
                                  <w:marBottom w:val="0"/>
                                  <w:divBdr>
                                    <w:top w:val="none" w:sz="0" w:space="0" w:color="auto"/>
                                    <w:left w:val="none" w:sz="0" w:space="0" w:color="auto"/>
                                    <w:bottom w:val="none" w:sz="0" w:space="0" w:color="auto"/>
                                    <w:right w:val="none" w:sz="0" w:space="0" w:color="auto"/>
                                  </w:divBdr>
                                  <w:divsChild>
                                    <w:div w:id="996499761">
                                      <w:marLeft w:val="0"/>
                                      <w:marRight w:val="0"/>
                                      <w:marTop w:val="0"/>
                                      <w:marBottom w:val="0"/>
                                      <w:divBdr>
                                        <w:top w:val="none" w:sz="0" w:space="0" w:color="auto"/>
                                        <w:left w:val="none" w:sz="0" w:space="0" w:color="auto"/>
                                        <w:bottom w:val="none" w:sz="0" w:space="0" w:color="auto"/>
                                        <w:right w:val="none" w:sz="0" w:space="0" w:color="auto"/>
                                      </w:divBdr>
                                    </w:div>
                                  </w:divsChild>
                                </w:div>
                                <w:div w:id="613098215">
                                  <w:marLeft w:val="0"/>
                                  <w:marRight w:val="0"/>
                                  <w:marTop w:val="0"/>
                                  <w:marBottom w:val="0"/>
                                  <w:divBdr>
                                    <w:top w:val="none" w:sz="0" w:space="0" w:color="auto"/>
                                    <w:left w:val="none" w:sz="0" w:space="0" w:color="auto"/>
                                    <w:bottom w:val="none" w:sz="0" w:space="0" w:color="auto"/>
                                    <w:right w:val="none" w:sz="0" w:space="0" w:color="auto"/>
                                  </w:divBdr>
                                  <w:divsChild>
                                    <w:div w:id="2099593248">
                                      <w:marLeft w:val="0"/>
                                      <w:marRight w:val="0"/>
                                      <w:marTop w:val="0"/>
                                      <w:marBottom w:val="0"/>
                                      <w:divBdr>
                                        <w:top w:val="none" w:sz="0" w:space="0" w:color="auto"/>
                                        <w:left w:val="none" w:sz="0" w:space="0" w:color="auto"/>
                                        <w:bottom w:val="none" w:sz="0" w:space="0" w:color="auto"/>
                                        <w:right w:val="none" w:sz="0" w:space="0" w:color="auto"/>
                                      </w:divBdr>
                                    </w:div>
                                  </w:divsChild>
                                </w:div>
                                <w:div w:id="1856307768">
                                  <w:marLeft w:val="0"/>
                                  <w:marRight w:val="0"/>
                                  <w:marTop w:val="0"/>
                                  <w:marBottom w:val="0"/>
                                  <w:divBdr>
                                    <w:top w:val="none" w:sz="0" w:space="0" w:color="auto"/>
                                    <w:left w:val="none" w:sz="0" w:space="0" w:color="auto"/>
                                    <w:bottom w:val="none" w:sz="0" w:space="0" w:color="auto"/>
                                    <w:right w:val="none" w:sz="0" w:space="0" w:color="auto"/>
                                  </w:divBdr>
                                  <w:divsChild>
                                    <w:div w:id="218900402">
                                      <w:marLeft w:val="0"/>
                                      <w:marRight w:val="0"/>
                                      <w:marTop w:val="0"/>
                                      <w:marBottom w:val="0"/>
                                      <w:divBdr>
                                        <w:top w:val="none" w:sz="0" w:space="0" w:color="auto"/>
                                        <w:left w:val="none" w:sz="0" w:space="0" w:color="auto"/>
                                        <w:bottom w:val="none" w:sz="0" w:space="0" w:color="auto"/>
                                        <w:right w:val="none" w:sz="0" w:space="0" w:color="auto"/>
                                      </w:divBdr>
                                    </w:div>
                                  </w:divsChild>
                                </w:div>
                                <w:div w:id="222719069">
                                  <w:marLeft w:val="0"/>
                                  <w:marRight w:val="0"/>
                                  <w:marTop w:val="0"/>
                                  <w:marBottom w:val="0"/>
                                  <w:divBdr>
                                    <w:top w:val="none" w:sz="0" w:space="0" w:color="auto"/>
                                    <w:left w:val="none" w:sz="0" w:space="0" w:color="auto"/>
                                    <w:bottom w:val="none" w:sz="0" w:space="0" w:color="auto"/>
                                    <w:right w:val="none" w:sz="0" w:space="0" w:color="auto"/>
                                  </w:divBdr>
                                  <w:divsChild>
                                    <w:div w:id="554436939">
                                      <w:marLeft w:val="0"/>
                                      <w:marRight w:val="0"/>
                                      <w:marTop w:val="0"/>
                                      <w:marBottom w:val="0"/>
                                      <w:divBdr>
                                        <w:top w:val="none" w:sz="0" w:space="0" w:color="auto"/>
                                        <w:left w:val="none" w:sz="0" w:space="0" w:color="auto"/>
                                        <w:bottom w:val="none" w:sz="0" w:space="0" w:color="auto"/>
                                        <w:right w:val="none" w:sz="0" w:space="0" w:color="auto"/>
                                      </w:divBdr>
                                    </w:div>
                                  </w:divsChild>
                                </w:div>
                                <w:div w:id="2126193812">
                                  <w:marLeft w:val="0"/>
                                  <w:marRight w:val="0"/>
                                  <w:marTop w:val="0"/>
                                  <w:marBottom w:val="0"/>
                                  <w:divBdr>
                                    <w:top w:val="none" w:sz="0" w:space="0" w:color="auto"/>
                                    <w:left w:val="none" w:sz="0" w:space="0" w:color="auto"/>
                                    <w:bottom w:val="none" w:sz="0" w:space="0" w:color="auto"/>
                                    <w:right w:val="none" w:sz="0" w:space="0" w:color="auto"/>
                                  </w:divBdr>
                                  <w:divsChild>
                                    <w:div w:id="1388644452">
                                      <w:marLeft w:val="0"/>
                                      <w:marRight w:val="0"/>
                                      <w:marTop w:val="0"/>
                                      <w:marBottom w:val="0"/>
                                      <w:divBdr>
                                        <w:top w:val="none" w:sz="0" w:space="0" w:color="auto"/>
                                        <w:left w:val="none" w:sz="0" w:space="0" w:color="auto"/>
                                        <w:bottom w:val="none" w:sz="0" w:space="0" w:color="auto"/>
                                        <w:right w:val="none" w:sz="0" w:space="0" w:color="auto"/>
                                      </w:divBdr>
                                    </w:div>
                                  </w:divsChild>
                                </w:div>
                                <w:div w:id="1659923442">
                                  <w:marLeft w:val="0"/>
                                  <w:marRight w:val="0"/>
                                  <w:marTop w:val="0"/>
                                  <w:marBottom w:val="0"/>
                                  <w:divBdr>
                                    <w:top w:val="none" w:sz="0" w:space="0" w:color="auto"/>
                                    <w:left w:val="none" w:sz="0" w:space="0" w:color="auto"/>
                                    <w:bottom w:val="none" w:sz="0" w:space="0" w:color="auto"/>
                                    <w:right w:val="none" w:sz="0" w:space="0" w:color="auto"/>
                                  </w:divBdr>
                                  <w:divsChild>
                                    <w:div w:id="1223758094">
                                      <w:marLeft w:val="0"/>
                                      <w:marRight w:val="0"/>
                                      <w:marTop w:val="0"/>
                                      <w:marBottom w:val="0"/>
                                      <w:divBdr>
                                        <w:top w:val="none" w:sz="0" w:space="0" w:color="auto"/>
                                        <w:left w:val="none" w:sz="0" w:space="0" w:color="auto"/>
                                        <w:bottom w:val="none" w:sz="0" w:space="0" w:color="auto"/>
                                        <w:right w:val="none" w:sz="0" w:space="0" w:color="auto"/>
                                      </w:divBdr>
                                    </w:div>
                                  </w:divsChild>
                                </w:div>
                                <w:div w:id="917401095">
                                  <w:marLeft w:val="0"/>
                                  <w:marRight w:val="0"/>
                                  <w:marTop w:val="0"/>
                                  <w:marBottom w:val="0"/>
                                  <w:divBdr>
                                    <w:top w:val="none" w:sz="0" w:space="0" w:color="auto"/>
                                    <w:left w:val="none" w:sz="0" w:space="0" w:color="auto"/>
                                    <w:bottom w:val="none" w:sz="0" w:space="0" w:color="auto"/>
                                    <w:right w:val="none" w:sz="0" w:space="0" w:color="auto"/>
                                  </w:divBdr>
                                  <w:divsChild>
                                    <w:div w:id="1401714381">
                                      <w:marLeft w:val="0"/>
                                      <w:marRight w:val="0"/>
                                      <w:marTop w:val="0"/>
                                      <w:marBottom w:val="0"/>
                                      <w:divBdr>
                                        <w:top w:val="none" w:sz="0" w:space="0" w:color="auto"/>
                                        <w:left w:val="none" w:sz="0" w:space="0" w:color="auto"/>
                                        <w:bottom w:val="none" w:sz="0" w:space="0" w:color="auto"/>
                                        <w:right w:val="none" w:sz="0" w:space="0" w:color="auto"/>
                                      </w:divBdr>
                                    </w:div>
                                  </w:divsChild>
                                </w:div>
                                <w:div w:id="1126047005">
                                  <w:marLeft w:val="0"/>
                                  <w:marRight w:val="0"/>
                                  <w:marTop w:val="0"/>
                                  <w:marBottom w:val="0"/>
                                  <w:divBdr>
                                    <w:top w:val="none" w:sz="0" w:space="0" w:color="auto"/>
                                    <w:left w:val="none" w:sz="0" w:space="0" w:color="auto"/>
                                    <w:bottom w:val="none" w:sz="0" w:space="0" w:color="auto"/>
                                    <w:right w:val="none" w:sz="0" w:space="0" w:color="auto"/>
                                  </w:divBdr>
                                  <w:divsChild>
                                    <w:div w:id="596207345">
                                      <w:marLeft w:val="0"/>
                                      <w:marRight w:val="0"/>
                                      <w:marTop w:val="0"/>
                                      <w:marBottom w:val="0"/>
                                      <w:divBdr>
                                        <w:top w:val="none" w:sz="0" w:space="0" w:color="auto"/>
                                        <w:left w:val="none" w:sz="0" w:space="0" w:color="auto"/>
                                        <w:bottom w:val="none" w:sz="0" w:space="0" w:color="auto"/>
                                        <w:right w:val="none" w:sz="0" w:space="0" w:color="auto"/>
                                      </w:divBdr>
                                    </w:div>
                                  </w:divsChild>
                                </w:div>
                                <w:div w:id="539636494">
                                  <w:marLeft w:val="0"/>
                                  <w:marRight w:val="0"/>
                                  <w:marTop w:val="0"/>
                                  <w:marBottom w:val="0"/>
                                  <w:divBdr>
                                    <w:top w:val="none" w:sz="0" w:space="0" w:color="auto"/>
                                    <w:left w:val="none" w:sz="0" w:space="0" w:color="auto"/>
                                    <w:bottom w:val="none" w:sz="0" w:space="0" w:color="auto"/>
                                    <w:right w:val="none" w:sz="0" w:space="0" w:color="auto"/>
                                  </w:divBdr>
                                  <w:divsChild>
                                    <w:div w:id="1986352832">
                                      <w:marLeft w:val="0"/>
                                      <w:marRight w:val="0"/>
                                      <w:marTop w:val="0"/>
                                      <w:marBottom w:val="0"/>
                                      <w:divBdr>
                                        <w:top w:val="none" w:sz="0" w:space="0" w:color="auto"/>
                                        <w:left w:val="none" w:sz="0" w:space="0" w:color="auto"/>
                                        <w:bottom w:val="none" w:sz="0" w:space="0" w:color="auto"/>
                                        <w:right w:val="none" w:sz="0" w:space="0" w:color="auto"/>
                                      </w:divBdr>
                                    </w:div>
                                  </w:divsChild>
                                </w:div>
                                <w:div w:id="65229592">
                                  <w:marLeft w:val="0"/>
                                  <w:marRight w:val="0"/>
                                  <w:marTop w:val="0"/>
                                  <w:marBottom w:val="0"/>
                                  <w:divBdr>
                                    <w:top w:val="none" w:sz="0" w:space="0" w:color="auto"/>
                                    <w:left w:val="none" w:sz="0" w:space="0" w:color="auto"/>
                                    <w:bottom w:val="none" w:sz="0" w:space="0" w:color="auto"/>
                                    <w:right w:val="none" w:sz="0" w:space="0" w:color="auto"/>
                                  </w:divBdr>
                                  <w:divsChild>
                                    <w:div w:id="1138448754">
                                      <w:marLeft w:val="0"/>
                                      <w:marRight w:val="0"/>
                                      <w:marTop w:val="0"/>
                                      <w:marBottom w:val="0"/>
                                      <w:divBdr>
                                        <w:top w:val="none" w:sz="0" w:space="0" w:color="auto"/>
                                        <w:left w:val="none" w:sz="0" w:space="0" w:color="auto"/>
                                        <w:bottom w:val="none" w:sz="0" w:space="0" w:color="auto"/>
                                        <w:right w:val="none" w:sz="0" w:space="0" w:color="auto"/>
                                      </w:divBdr>
                                    </w:div>
                                  </w:divsChild>
                                </w:div>
                                <w:div w:id="1104883866">
                                  <w:marLeft w:val="0"/>
                                  <w:marRight w:val="0"/>
                                  <w:marTop w:val="0"/>
                                  <w:marBottom w:val="0"/>
                                  <w:divBdr>
                                    <w:top w:val="none" w:sz="0" w:space="0" w:color="auto"/>
                                    <w:left w:val="none" w:sz="0" w:space="0" w:color="auto"/>
                                    <w:bottom w:val="none" w:sz="0" w:space="0" w:color="auto"/>
                                    <w:right w:val="none" w:sz="0" w:space="0" w:color="auto"/>
                                  </w:divBdr>
                                  <w:divsChild>
                                    <w:div w:id="1605960379">
                                      <w:marLeft w:val="0"/>
                                      <w:marRight w:val="0"/>
                                      <w:marTop w:val="0"/>
                                      <w:marBottom w:val="0"/>
                                      <w:divBdr>
                                        <w:top w:val="none" w:sz="0" w:space="0" w:color="auto"/>
                                        <w:left w:val="none" w:sz="0" w:space="0" w:color="auto"/>
                                        <w:bottom w:val="none" w:sz="0" w:space="0" w:color="auto"/>
                                        <w:right w:val="none" w:sz="0" w:space="0" w:color="auto"/>
                                      </w:divBdr>
                                    </w:div>
                                  </w:divsChild>
                                </w:div>
                                <w:div w:id="93794908">
                                  <w:marLeft w:val="0"/>
                                  <w:marRight w:val="0"/>
                                  <w:marTop w:val="0"/>
                                  <w:marBottom w:val="0"/>
                                  <w:divBdr>
                                    <w:top w:val="none" w:sz="0" w:space="0" w:color="auto"/>
                                    <w:left w:val="none" w:sz="0" w:space="0" w:color="auto"/>
                                    <w:bottom w:val="none" w:sz="0" w:space="0" w:color="auto"/>
                                    <w:right w:val="none" w:sz="0" w:space="0" w:color="auto"/>
                                  </w:divBdr>
                                  <w:divsChild>
                                    <w:div w:id="639967101">
                                      <w:marLeft w:val="0"/>
                                      <w:marRight w:val="0"/>
                                      <w:marTop w:val="0"/>
                                      <w:marBottom w:val="0"/>
                                      <w:divBdr>
                                        <w:top w:val="none" w:sz="0" w:space="0" w:color="auto"/>
                                        <w:left w:val="none" w:sz="0" w:space="0" w:color="auto"/>
                                        <w:bottom w:val="none" w:sz="0" w:space="0" w:color="auto"/>
                                        <w:right w:val="none" w:sz="0" w:space="0" w:color="auto"/>
                                      </w:divBdr>
                                    </w:div>
                                  </w:divsChild>
                                </w:div>
                                <w:div w:id="1382317321">
                                  <w:marLeft w:val="0"/>
                                  <w:marRight w:val="0"/>
                                  <w:marTop w:val="0"/>
                                  <w:marBottom w:val="0"/>
                                  <w:divBdr>
                                    <w:top w:val="none" w:sz="0" w:space="0" w:color="auto"/>
                                    <w:left w:val="none" w:sz="0" w:space="0" w:color="auto"/>
                                    <w:bottom w:val="none" w:sz="0" w:space="0" w:color="auto"/>
                                    <w:right w:val="none" w:sz="0" w:space="0" w:color="auto"/>
                                  </w:divBdr>
                                  <w:divsChild>
                                    <w:div w:id="365717667">
                                      <w:marLeft w:val="0"/>
                                      <w:marRight w:val="0"/>
                                      <w:marTop w:val="0"/>
                                      <w:marBottom w:val="0"/>
                                      <w:divBdr>
                                        <w:top w:val="none" w:sz="0" w:space="0" w:color="auto"/>
                                        <w:left w:val="none" w:sz="0" w:space="0" w:color="auto"/>
                                        <w:bottom w:val="none" w:sz="0" w:space="0" w:color="auto"/>
                                        <w:right w:val="none" w:sz="0" w:space="0" w:color="auto"/>
                                      </w:divBdr>
                                    </w:div>
                                  </w:divsChild>
                                </w:div>
                                <w:div w:id="1750618178">
                                  <w:marLeft w:val="0"/>
                                  <w:marRight w:val="0"/>
                                  <w:marTop w:val="0"/>
                                  <w:marBottom w:val="0"/>
                                  <w:divBdr>
                                    <w:top w:val="none" w:sz="0" w:space="0" w:color="auto"/>
                                    <w:left w:val="none" w:sz="0" w:space="0" w:color="auto"/>
                                    <w:bottom w:val="none" w:sz="0" w:space="0" w:color="auto"/>
                                    <w:right w:val="none" w:sz="0" w:space="0" w:color="auto"/>
                                  </w:divBdr>
                                  <w:divsChild>
                                    <w:div w:id="1599172739">
                                      <w:marLeft w:val="0"/>
                                      <w:marRight w:val="0"/>
                                      <w:marTop w:val="0"/>
                                      <w:marBottom w:val="0"/>
                                      <w:divBdr>
                                        <w:top w:val="none" w:sz="0" w:space="0" w:color="auto"/>
                                        <w:left w:val="none" w:sz="0" w:space="0" w:color="auto"/>
                                        <w:bottom w:val="none" w:sz="0" w:space="0" w:color="auto"/>
                                        <w:right w:val="none" w:sz="0" w:space="0" w:color="auto"/>
                                      </w:divBdr>
                                    </w:div>
                                  </w:divsChild>
                                </w:div>
                                <w:div w:id="285698769">
                                  <w:marLeft w:val="0"/>
                                  <w:marRight w:val="0"/>
                                  <w:marTop w:val="0"/>
                                  <w:marBottom w:val="0"/>
                                  <w:divBdr>
                                    <w:top w:val="none" w:sz="0" w:space="0" w:color="auto"/>
                                    <w:left w:val="none" w:sz="0" w:space="0" w:color="auto"/>
                                    <w:bottom w:val="none" w:sz="0" w:space="0" w:color="auto"/>
                                    <w:right w:val="none" w:sz="0" w:space="0" w:color="auto"/>
                                  </w:divBdr>
                                  <w:divsChild>
                                    <w:div w:id="624123417">
                                      <w:marLeft w:val="0"/>
                                      <w:marRight w:val="0"/>
                                      <w:marTop w:val="0"/>
                                      <w:marBottom w:val="0"/>
                                      <w:divBdr>
                                        <w:top w:val="none" w:sz="0" w:space="0" w:color="auto"/>
                                        <w:left w:val="none" w:sz="0" w:space="0" w:color="auto"/>
                                        <w:bottom w:val="none" w:sz="0" w:space="0" w:color="auto"/>
                                        <w:right w:val="none" w:sz="0" w:space="0" w:color="auto"/>
                                      </w:divBdr>
                                    </w:div>
                                  </w:divsChild>
                                </w:div>
                                <w:div w:id="484123155">
                                  <w:marLeft w:val="0"/>
                                  <w:marRight w:val="0"/>
                                  <w:marTop w:val="0"/>
                                  <w:marBottom w:val="0"/>
                                  <w:divBdr>
                                    <w:top w:val="none" w:sz="0" w:space="0" w:color="auto"/>
                                    <w:left w:val="none" w:sz="0" w:space="0" w:color="auto"/>
                                    <w:bottom w:val="none" w:sz="0" w:space="0" w:color="auto"/>
                                    <w:right w:val="none" w:sz="0" w:space="0" w:color="auto"/>
                                  </w:divBdr>
                                  <w:divsChild>
                                    <w:div w:id="1899323216">
                                      <w:marLeft w:val="0"/>
                                      <w:marRight w:val="0"/>
                                      <w:marTop w:val="0"/>
                                      <w:marBottom w:val="0"/>
                                      <w:divBdr>
                                        <w:top w:val="none" w:sz="0" w:space="0" w:color="auto"/>
                                        <w:left w:val="none" w:sz="0" w:space="0" w:color="auto"/>
                                        <w:bottom w:val="none" w:sz="0" w:space="0" w:color="auto"/>
                                        <w:right w:val="none" w:sz="0" w:space="0" w:color="auto"/>
                                      </w:divBdr>
                                    </w:div>
                                  </w:divsChild>
                                </w:div>
                                <w:div w:id="528106130">
                                  <w:marLeft w:val="0"/>
                                  <w:marRight w:val="0"/>
                                  <w:marTop w:val="0"/>
                                  <w:marBottom w:val="0"/>
                                  <w:divBdr>
                                    <w:top w:val="none" w:sz="0" w:space="0" w:color="auto"/>
                                    <w:left w:val="none" w:sz="0" w:space="0" w:color="auto"/>
                                    <w:bottom w:val="none" w:sz="0" w:space="0" w:color="auto"/>
                                    <w:right w:val="none" w:sz="0" w:space="0" w:color="auto"/>
                                  </w:divBdr>
                                  <w:divsChild>
                                    <w:div w:id="1239051085">
                                      <w:marLeft w:val="0"/>
                                      <w:marRight w:val="0"/>
                                      <w:marTop w:val="0"/>
                                      <w:marBottom w:val="0"/>
                                      <w:divBdr>
                                        <w:top w:val="none" w:sz="0" w:space="0" w:color="auto"/>
                                        <w:left w:val="none" w:sz="0" w:space="0" w:color="auto"/>
                                        <w:bottom w:val="none" w:sz="0" w:space="0" w:color="auto"/>
                                        <w:right w:val="none" w:sz="0" w:space="0" w:color="auto"/>
                                      </w:divBdr>
                                    </w:div>
                                  </w:divsChild>
                                </w:div>
                                <w:div w:id="1708410248">
                                  <w:marLeft w:val="0"/>
                                  <w:marRight w:val="0"/>
                                  <w:marTop w:val="0"/>
                                  <w:marBottom w:val="0"/>
                                  <w:divBdr>
                                    <w:top w:val="none" w:sz="0" w:space="0" w:color="auto"/>
                                    <w:left w:val="none" w:sz="0" w:space="0" w:color="auto"/>
                                    <w:bottom w:val="none" w:sz="0" w:space="0" w:color="auto"/>
                                    <w:right w:val="none" w:sz="0" w:space="0" w:color="auto"/>
                                  </w:divBdr>
                                  <w:divsChild>
                                    <w:div w:id="2012945456">
                                      <w:marLeft w:val="0"/>
                                      <w:marRight w:val="0"/>
                                      <w:marTop w:val="0"/>
                                      <w:marBottom w:val="0"/>
                                      <w:divBdr>
                                        <w:top w:val="none" w:sz="0" w:space="0" w:color="auto"/>
                                        <w:left w:val="none" w:sz="0" w:space="0" w:color="auto"/>
                                        <w:bottom w:val="none" w:sz="0" w:space="0" w:color="auto"/>
                                        <w:right w:val="none" w:sz="0" w:space="0" w:color="auto"/>
                                      </w:divBdr>
                                    </w:div>
                                  </w:divsChild>
                                </w:div>
                                <w:div w:id="2030253407">
                                  <w:marLeft w:val="0"/>
                                  <w:marRight w:val="0"/>
                                  <w:marTop w:val="0"/>
                                  <w:marBottom w:val="0"/>
                                  <w:divBdr>
                                    <w:top w:val="none" w:sz="0" w:space="0" w:color="auto"/>
                                    <w:left w:val="none" w:sz="0" w:space="0" w:color="auto"/>
                                    <w:bottom w:val="none" w:sz="0" w:space="0" w:color="auto"/>
                                    <w:right w:val="none" w:sz="0" w:space="0" w:color="auto"/>
                                  </w:divBdr>
                                  <w:divsChild>
                                    <w:div w:id="278537595">
                                      <w:marLeft w:val="0"/>
                                      <w:marRight w:val="0"/>
                                      <w:marTop w:val="0"/>
                                      <w:marBottom w:val="0"/>
                                      <w:divBdr>
                                        <w:top w:val="none" w:sz="0" w:space="0" w:color="auto"/>
                                        <w:left w:val="none" w:sz="0" w:space="0" w:color="auto"/>
                                        <w:bottom w:val="none" w:sz="0" w:space="0" w:color="auto"/>
                                        <w:right w:val="none" w:sz="0" w:space="0" w:color="auto"/>
                                      </w:divBdr>
                                    </w:div>
                                  </w:divsChild>
                                </w:div>
                                <w:div w:id="425229952">
                                  <w:marLeft w:val="0"/>
                                  <w:marRight w:val="0"/>
                                  <w:marTop w:val="0"/>
                                  <w:marBottom w:val="0"/>
                                  <w:divBdr>
                                    <w:top w:val="none" w:sz="0" w:space="0" w:color="auto"/>
                                    <w:left w:val="none" w:sz="0" w:space="0" w:color="auto"/>
                                    <w:bottom w:val="none" w:sz="0" w:space="0" w:color="auto"/>
                                    <w:right w:val="none" w:sz="0" w:space="0" w:color="auto"/>
                                  </w:divBdr>
                                  <w:divsChild>
                                    <w:div w:id="262106611">
                                      <w:marLeft w:val="0"/>
                                      <w:marRight w:val="0"/>
                                      <w:marTop w:val="0"/>
                                      <w:marBottom w:val="0"/>
                                      <w:divBdr>
                                        <w:top w:val="none" w:sz="0" w:space="0" w:color="auto"/>
                                        <w:left w:val="none" w:sz="0" w:space="0" w:color="auto"/>
                                        <w:bottom w:val="none" w:sz="0" w:space="0" w:color="auto"/>
                                        <w:right w:val="none" w:sz="0" w:space="0" w:color="auto"/>
                                      </w:divBdr>
                                    </w:div>
                                  </w:divsChild>
                                </w:div>
                                <w:div w:id="493759336">
                                  <w:marLeft w:val="0"/>
                                  <w:marRight w:val="0"/>
                                  <w:marTop w:val="0"/>
                                  <w:marBottom w:val="0"/>
                                  <w:divBdr>
                                    <w:top w:val="none" w:sz="0" w:space="0" w:color="auto"/>
                                    <w:left w:val="none" w:sz="0" w:space="0" w:color="auto"/>
                                    <w:bottom w:val="none" w:sz="0" w:space="0" w:color="auto"/>
                                    <w:right w:val="none" w:sz="0" w:space="0" w:color="auto"/>
                                  </w:divBdr>
                                </w:div>
                                <w:div w:id="1352223897">
                                  <w:marLeft w:val="0"/>
                                  <w:marRight w:val="0"/>
                                  <w:marTop w:val="0"/>
                                  <w:marBottom w:val="0"/>
                                  <w:divBdr>
                                    <w:top w:val="none" w:sz="0" w:space="0" w:color="auto"/>
                                    <w:left w:val="none" w:sz="0" w:space="0" w:color="auto"/>
                                    <w:bottom w:val="none" w:sz="0" w:space="0" w:color="auto"/>
                                    <w:right w:val="none" w:sz="0" w:space="0" w:color="auto"/>
                                  </w:divBdr>
                                  <w:divsChild>
                                    <w:div w:id="1026517729">
                                      <w:marLeft w:val="0"/>
                                      <w:marRight w:val="0"/>
                                      <w:marTop w:val="0"/>
                                      <w:marBottom w:val="0"/>
                                      <w:divBdr>
                                        <w:top w:val="none" w:sz="0" w:space="0" w:color="auto"/>
                                        <w:left w:val="none" w:sz="0" w:space="0" w:color="auto"/>
                                        <w:bottom w:val="none" w:sz="0" w:space="0" w:color="auto"/>
                                        <w:right w:val="none" w:sz="0" w:space="0" w:color="auto"/>
                                      </w:divBdr>
                                    </w:div>
                                  </w:divsChild>
                                </w:div>
                                <w:div w:id="1856260103">
                                  <w:marLeft w:val="0"/>
                                  <w:marRight w:val="0"/>
                                  <w:marTop w:val="0"/>
                                  <w:marBottom w:val="0"/>
                                  <w:divBdr>
                                    <w:top w:val="none" w:sz="0" w:space="0" w:color="auto"/>
                                    <w:left w:val="none" w:sz="0" w:space="0" w:color="auto"/>
                                    <w:bottom w:val="none" w:sz="0" w:space="0" w:color="auto"/>
                                    <w:right w:val="none" w:sz="0" w:space="0" w:color="auto"/>
                                  </w:divBdr>
                                  <w:divsChild>
                                    <w:div w:id="384764181">
                                      <w:marLeft w:val="0"/>
                                      <w:marRight w:val="0"/>
                                      <w:marTop w:val="0"/>
                                      <w:marBottom w:val="0"/>
                                      <w:divBdr>
                                        <w:top w:val="none" w:sz="0" w:space="0" w:color="auto"/>
                                        <w:left w:val="none" w:sz="0" w:space="0" w:color="auto"/>
                                        <w:bottom w:val="none" w:sz="0" w:space="0" w:color="auto"/>
                                        <w:right w:val="none" w:sz="0" w:space="0" w:color="auto"/>
                                      </w:divBdr>
                                    </w:div>
                                  </w:divsChild>
                                </w:div>
                                <w:div w:id="1815755403">
                                  <w:marLeft w:val="0"/>
                                  <w:marRight w:val="0"/>
                                  <w:marTop w:val="0"/>
                                  <w:marBottom w:val="0"/>
                                  <w:divBdr>
                                    <w:top w:val="none" w:sz="0" w:space="0" w:color="auto"/>
                                    <w:left w:val="none" w:sz="0" w:space="0" w:color="auto"/>
                                    <w:bottom w:val="none" w:sz="0" w:space="0" w:color="auto"/>
                                    <w:right w:val="none" w:sz="0" w:space="0" w:color="auto"/>
                                  </w:divBdr>
                                  <w:divsChild>
                                    <w:div w:id="1216697923">
                                      <w:marLeft w:val="0"/>
                                      <w:marRight w:val="0"/>
                                      <w:marTop w:val="0"/>
                                      <w:marBottom w:val="0"/>
                                      <w:divBdr>
                                        <w:top w:val="none" w:sz="0" w:space="0" w:color="auto"/>
                                        <w:left w:val="none" w:sz="0" w:space="0" w:color="auto"/>
                                        <w:bottom w:val="none" w:sz="0" w:space="0" w:color="auto"/>
                                        <w:right w:val="none" w:sz="0" w:space="0" w:color="auto"/>
                                      </w:divBdr>
                                    </w:div>
                                  </w:divsChild>
                                </w:div>
                                <w:div w:id="696126365">
                                  <w:marLeft w:val="0"/>
                                  <w:marRight w:val="0"/>
                                  <w:marTop w:val="0"/>
                                  <w:marBottom w:val="0"/>
                                  <w:divBdr>
                                    <w:top w:val="none" w:sz="0" w:space="0" w:color="auto"/>
                                    <w:left w:val="none" w:sz="0" w:space="0" w:color="auto"/>
                                    <w:bottom w:val="none" w:sz="0" w:space="0" w:color="auto"/>
                                    <w:right w:val="none" w:sz="0" w:space="0" w:color="auto"/>
                                  </w:divBdr>
                                  <w:divsChild>
                                    <w:div w:id="278802907">
                                      <w:marLeft w:val="0"/>
                                      <w:marRight w:val="0"/>
                                      <w:marTop w:val="0"/>
                                      <w:marBottom w:val="0"/>
                                      <w:divBdr>
                                        <w:top w:val="none" w:sz="0" w:space="0" w:color="auto"/>
                                        <w:left w:val="none" w:sz="0" w:space="0" w:color="auto"/>
                                        <w:bottom w:val="none" w:sz="0" w:space="0" w:color="auto"/>
                                        <w:right w:val="none" w:sz="0" w:space="0" w:color="auto"/>
                                      </w:divBdr>
                                    </w:div>
                                  </w:divsChild>
                                </w:div>
                                <w:div w:id="361440609">
                                  <w:marLeft w:val="0"/>
                                  <w:marRight w:val="0"/>
                                  <w:marTop w:val="0"/>
                                  <w:marBottom w:val="0"/>
                                  <w:divBdr>
                                    <w:top w:val="none" w:sz="0" w:space="0" w:color="auto"/>
                                    <w:left w:val="none" w:sz="0" w:space="0" w:color="auto"/>
                                    <w:bottom w:val="none" w:sz="0" w:space="0" w:color="auto"/>
                                    <w:right w:val="none" w:sz="0" w:space="0" w:color="auto"/>
                                  </w:divBdr>
                                  <w:divsChild>
                                    <w:div w:id="516114694">
                                      <w:marLeft w:val="0"/>
                                      <w:marRight w:val="0"/>
                                      <w:marTop w:val="0"/>
                                      <w:marBottom w:val="0"/>
                                      <w:divBdr>
                                        <w:top w:val="none" w:sz="0" w:space="0" w:color="auto"/>
                                        <w:left w:val="none" w:sz="0" w:space="0" w:color="auto"/>
                                        <w:bottom w:val="none" w:sz="0" w:space="0" w:color="auto"/>
                                        <w:right w:val="none" w:sz="0" w:space="0" w:color="auto"/>
                                      </w:divBdr>
                                    </w:div>
                                  </w:divsChild>
                                </w:div>
                                <w:div w:id="1881897301">
                                  <w:marLeft w:val="0"/>
                                  <w:marRight w:val="0"/>
                                  <w:marTop w:val="0"/>
                                  <w:marBottom w:val="0"/>
                                  <w:divBdr>
                                    <w:top w:val="none" w:sz="0" w:space="0" w:color="auto"/>
                                    <w:left w:val="none" w:sz="0" w:space="0" w:color="auto"/>
                                    <w:bottom w:val="none" w:sz="0" w:space="0" w:color="auto"/>
                                    <w:right w:val="none" w:sz="0" w:space="0" w:color="auto"/>
                                  </w:divBdr>
                                  <w:divsChild>
                                    <w:div w:id="372581805">
                                      <w:marLeft w:val="0"/>
                                      <w:marRight w:val="0"/>
                                      <w:marTop w:val="0"/>
                                      <w:marBottom w:val="0"/>
                                      <w:divBdr>
                                        <w:top w:val="none" w:sz="0" w:space="0" w:color="auto"/>
                                        <w:left w:val="none" w:sz="0" w:space="0" w:color="auto"/>
                                        <w:bottom w:val="none" w:sz="0" w:space="0" w:color="auto"/>
                                        <w:right w:val="none" w:sz="0" w:space="0" w:color="auto"/>
                                      </w:divBdr>
                                    </w:div>
                                  </w:divsChild>
                                </w:div>
                                <w:div w:id="828716022">
                                  <w:marLeft w:val="0"/>
                                  <w:marRight w:val="0"/>
                                  <w:marTop w:val="0"/>
                                  <w:marBottom w:val="0"/>
                                  <w:divBdr>
                                    <w:top w:val="none" w:sz="0" w:space="0" w:color="auto"/>
                                    <w:left w:val="none" w:sz="0" w:space="0" w:color="auto"/>
                                    <w:bottom w:val="none" w:sz="0" w:space="0" w:color="auto"/>
                                    <w:right w:val="none" w:sz="0" w:space="0" w:color="auto"/>
                                  </w:divBdr>
                                  <w:divsChild>
                                    <w:div w:id="1440687258">
                                      <w:marLeft w:val="0"/>
                                      <w:marRight w:val="0"/>
                                      <w:marTop w:val="0"/>
                                      <w:marBottom w:val="0"/>
                                      <w:divBdr>
                                        <w:top w:val="none" w:sz="0" w:space="0" w:color="auto"/>
                                        <w:left w:val="none" w:sz="0" w:space="0" w:color="auto"/>
                                        <w:bottom w:val="none" w:sz="0" w:space="0" w:color="auto"/>
                                        <w:right w:val="none" w:sz="0" w:space="0" w:color="auto"/>
                                      </w:divBdr>
                                    </w:div>
                                  </w:divsChild>
                                </w:div>
                                <w:div w:id="1295720863">
                                  <w:marLeft w:val="0"/>
                                  <w:marRight w:val="0"/>
                                  <w:marTop w:val="0"/>
                                  <w:marBottom w:val="0"/>
                                  <w:divBdr>
                                    <w:top w:val="none" w:sz="0" w:space="0" w:color="auto"/>
                                    <w:left w:val="none" w:sz="0" w:space="0" w:color="auto"/>
                                    <w:bottom w:val="none" w:sz="0" w:space="0" w:color="auto"/>
                                    <w:right w:val="none" w:sz="0" w:space="0" w:color="auto"/>
                                  </w:divBdr>
                                  <w:divsChild>
                                    <w:div w:id="1956400052">
                                      <w:marLeft w:val="0"/>
                                      <w:marRight w:val="0"/>
                                      <w:marTop w:val="0"/>
                                      <w:marBottom w:val="0"/>
                                      <w:divBdr>
                                        <w:top w:val="none" w:sz="0" w:space="0" w:color="auto"/>
                                        <w:left w:val="none" w:sz="0" w:space="0" w:color="auto"/>
                                        <w:bottom w:val="none" w:sz="0" w:space="0" w:color="auto"/>
                                        <w:right w:val="none" w:sz="0" w:space="0" w:color="auto"/>
                                      </w:divBdr>
                                    </w:div>
                                  </w:divsChild>
                                </w:div>
                                <w:div w:id="1336808853">
                                  <w:marLeft w:val="0"/>
                                  <w:marRight w:val="0"/>
                                  <w:marTop w:val="0"/>
                                  <w:marBottom w:val="0"/>
                                  <w:divBdr>
                                    <w:top w:val="none" w:sz="0" w:space="0" w:color="auto"/>
                                    <w:left w:val="none" w:sz="0" w:space="0" w:color="auto"/>
                                    <w:bottom w:val="none" w:sz="0" w:space="0" w:color="auto"/>
                                    <w:right w:val="none" w:sz="0" w:space="0" w:color="auto"/>
                                  </w:divBdr>
                                  <w:divsChild>
                                    <w:div w:id="1493258374">
                                      <w:marLeft w:val="0"/>
                                      <w:marRight w:val="0"/>
                                      <w:marTop w:val="0"/>
                                      <w:marBottom w:val="0"/>
                                      <w:divBdr>
                                        <w:top w:val="none" w:sz="0" w:space="0" w:color="auto"/>
                                        <w:left w:val="none" w:sz="0" w:space="0" w:color="auto"/>
                                        <w:bottom w:val="none" w:sz="0" w:space="0" w:color="auto"/>
                                        <w:right w:val="none" w:sz="0" w:space="0" w:color="auto"/>
                                      </w:divBdr>
                                    </w:div>
                                  </w:divsChild>
                                </w:div>
                                <w:div w:id="1070006708">
                                  <w:marLeft w:val="0"/>
                                  <w:marRight w:val="0"/>
                                  <w:marTop w:val="0"/>
                                  <w:marBottom w:val="0"/>
                                  <w:divBdr>
                                    <w:top w:val="none" w:sz="0" w:space="0" w:color="auto"/>
                                    <w:left w:val="none" w:sz="0" w:space="0" w:color="auto"/>
                                    <w:bottom w:val="none" w:sz="0" w:space="0" w:color="auto"/>
                                    <w:right w:val="none" w:sz="0" w:space="0" w:color="auto"/>
                                  </w:divBdr>
                                  <w:divsChild>
                                    <w:div w:id="2110005262">
                                      <w:marLeft w:val="0"/>
                                      <w:marRight w:val="0"/>
                                      <w:marTop w:val="0"/>
                                      <w:marBottom w:val="0"/>
                                      <w:divBdr>
                                        <w:top w:val="none" w:sz="0" w:space="0" w:color="auto"/>
                                        <w:left w:val="none" w:sz="0" w:space="0" w:color="auto"/>
                                        <w:bottom w:val="none" w:sz="0" w:space="0" w:color="auto"/>
                                        <w:right w:val="none" w:sz="0" w:space="0" w:color="auto"/>
                                      </w:divBdr>
                                    </w:div>
                                  </w:divsChild>
                                </w:div>
                                <w:div w:id="255944542">
                                  <w:marLeft w:val="0"/>
                                  <w:marRight w:val="0"/>
                                  <w:marTop w:val="0"/>
                                  <w:marBottom w:val="0"/>
                                  <w:divBdr>
                                    <w:top w:val="none" w:sz="0" w:space="0" w:color="auto"/>
                                    <w:left w:val="none" w:sz="0" w:space="0" w:color="auto"/>
                                    <w:bottom w:val="none" w:sz="0" w:space="0" w:color="auto"/>
                                    <w:right w:val="none" w:sz="0" w:space="0" w:color="auto"/>
                                  </w:divBdr>
                                  <w:divsChild>
                                    <w:div w:id="1439712885">
                                      <w:marLeft w:val="0"/>
                                      <w:marRight w:val="0"/>
                                      <w:marTop w:val="0"/>
                                      <w:marBottom w:val="0"/>
                                      <w:divBdr>
                                        <w:top w:val="none" w:sz="0" w:space="0" w:color="auto"/>
                                        <w:left w:val="none" w:sz="0" w:space="0" w:color="auto"/>
                                        <w:bottom w:val="none" w:sz="0" w:space="0" w:color="auto"/>
                                        <w:right w:val="none" w:sz="0" w:space="0" w:color="auto"/>
                                      </w:divBdr>
                                    </w:div>
                                  </w:divsChild>
                                </w:div>
                                <w:div w:id="1897429161">
                                  <w:marLeft w:val="0"/>
                                  <w:marRight w:val="0"/>
                                  <w:marTop w:val="0"/>
                                  <w:marBottom w:val="0"/>
                                  <w:divBdr>
                                    <w:top w:val="none" w:sz="0" w:space="0" w:color="auto"/>
                                    <w:left w:val="none" w:sz="0" w:space="0" w:color="auto"/>
                                    <w:bottom w:val="none" w:sz="0" w:space="0" w:color="auto"/>
                                    <w:right w:val="none" w:sz="0" w:space="0" w:color="auto"/>
                                  </w:divBdr>
                                  <w:divsChild>
                                    <w:div w:id="539172178">
                                      <w:marLeft w:val="0"/>
                                      <w:marRight w:val="0"/>
                                      <w:marTop w:val="0"/>
                                      <w:marBottom w:val="0"/>
                                      <w:divBdr>
                                        <w:top w:val="none" w:sz="0" w:space="0" w:color="auto"/>
                                        <w:left w:val="none" w:sz="0" w:space="0" w:color="auto"/>
                                        <w:bottom w:val="none" w:sz="0" w:space="0" w:color="auto"/>
                                        <w:right w:val="none" w:sz="0" w:space="0" w:color="auto"/>
                                      </w:divBdr>
                                    </w:div>
                                  </w:divsChild>
                                </w:div>
                                <w:div w:id="751008665">
                                  <w:marLeft w:val="0"/>
                                  <w:marRight w:val="0"/>
                                  <w:marTop w:val="0"/>
                                  <w:marBottom w:val="0"/>
                                  <w:divBdr>
                                    <w:top w:val="none" w:sz="0" w:space="0" w:color="auto"/>
                                    <w:left w:val="none" w:sz="0" w:space="0" w:color="auto"/>
                                    <w:bottom w:val="none" w:sz="0" w:space="0" w:color="auto"/>
                                    <w:right w:val="none" w:sz="0" w:space="0" w:color="auto"/>
                                  </w:divBdr>
                                  <w:divsChild>
                                    <w:div w:id="88283129">
                                      <w:marLeft w:val="0"/>
                                      <w:marRight w:val="0"/>
                                      <w:marTop w:val="0"/>
                                      <w:marBottom w:val="0"/>
                                      <w:divBdr>
                                        <w:top w:val="none" w:sz="0" w:space="0" w:color="auto"/>
                                        <w:left w:val="none" w:sz="0" w:space="0" w:color="auto"/>
                                        <w:bottom w:val="none" w:sz="0" w:space="0" w:color="auto"/>
                                        <w:right w:val="none" w:sz="0" w:space="0" w:color="auto"/>
                                      </w:divBdr>
                                    </w:div>
                                  </w:divsChild>
                                </w:div>
                                <w:div w:id="1678919778">
                                  <w:marLeft w:val="0"/>
                                  <w:marRight w:val="0"/>
                                  <w:marTop w:val="0"/>
                                  <w:marBottom w:val="0"/>
                                  <w:divBdr>
                                    <w:top w:val="none" w:sz="0" w:space="0" w:color="auto"/>
                                    <w:left w:val="none" w:sz="0" w:space="0" w:color="auto"/>
                                    <w:bottom w:val="none" w:sz="0" w:space="0" w:color="auto"/>
                                    <w:right w:val="none" w:sz="0" w:space="0" w:color="auto"/>
                                  </w:divBdr>
                                  <w:divsChild>
                                    <w:div w:id="969746758">
                                      <w:marLeft w:val="0"/>
                                      <w:marRight w:val="0"/>
                                      <w:marTop w:val="0"/>
                                      <w:marBottom w:val="0"/>
                                      <w:divBdr>
                                        <w:top w:val="none" w:sz="0" w:space="0" w:color="auto"/>
                                        <w:left w:val="none" w:sz="0" w:space="0" w:color="auto"/>
                                        <w:bottom w:val="none" w:sz="0" w:space="0" w:color="auto"/>
                                        <w:right w:val="none" w:sz="0" w:space="0" w:color="auto"/>
                                      </w:divBdr>
                                    </w:div>
                                  </w:divsChild>
                                </w:div>
                                <w:div w:id="1430153591">
                                  <w:marLeft w:val="0"/>
                                  <w:marRight w:val="0"/>
                                  <w:marTop w:val="0"/>
                                  <w:marBottom w:val="0"/>
                                  <w:divBdr>
                                    <w:top w:val="none" w:sz="0" w:space="0" w:color="auto"/>
                                    <w:left w:val="none" w:sz="0" w:space="0" w:color="auto"/>
                                    <w:bottom w:val="none" w:sz="0" w:space="0" w:color="auto"/>
                                    <w:right w:val="none" w:sz="0" w:space="0" w:color="auto"/>
                                  </w:divBdr>
                                  <w:divsChild>
                                    <w:div w:id="1982730583">
                                      <w:marLeft w:val="0"/>
                                      <w:marRight w:val="0"/>
                                      <w:marTop w:val="0"/>
                                      <w:marBottom w:val="0"/>
                                      <w:divBdr>
                                        <w:top w:val="none" w:sz="0" w:space="0" w:color="auto"/>
                                        <w:left w:val="none" w:sz="0" w:space="0" w:color="auto"/>
                                        <w:bottom w:val="none" w:sz="0" w:space="0" w:color="auto"/>
                                        <w:right w:val="none" w:sz="0" w:space="0" w:color="auto"/>
                                      </w:divBdr>
                                    </w:div>
                                  </w:divsChild>
                                </w:div>
                                <w:div w:id="661934756">
                                  <w:marLeft w:val="0"/>
                                  <w:marRight w:val="0"/>
                                  <w:marTop w:val="0"/>
                                  <w:marBottom w:val="0"/>
                                  <w:divBdr>
                                    <w:top w:val="none" w:sz="0" w:space="0" w:color="auto"/>
                                    <w:left w:val="none" w:sz="0" w:space="0" w:color="auto"/>
                                    <w:bottom w:val="none" w:sz="0" w:space="0" w:color="auto"/>
                                    <w:right w:val="none" w:sz="0" w:space="0" w:color="auto"/>
                                  </w:divBdr>
                                  <w:divsChild>
                                    <w:div w:id="729884612">
                                      <w:marLeft w:val="0"/>
                                      <w:marRight w:val="0"/>
                                      <w:marTop w:val="0"/>
                                      <w:marBottom w:val="0"/>
                                      <w:divBdr>
                                        <w:top w:val="none" w:sz="0" w:space="0" w:color="auto"/>
                                        <w:left w:val="none" w:sz="0" w:space="0" w:color="auto"/>
                                        <w:bottom w:val="none" w:sz="0" w:space="0" w:color="auto"/>
                                        <w:right w:val="none" w:sz="0" w:space="0" w:color="auto"/>
                                      </w:divBdr>
                                    </w:div>
                                  </w:divsChild>
                                </w:div>
                                <w:div w:id="177278063">
                                  <w:marLeft w:val="0"/>
                                  <w:marRight w:val="0"/>
                                  <w:marTop w:val="0"/>
                                  <w:marBottom w:val="0"/>
                                  <w:divBdr>
                                    <w:top w:val="none" w:sz="0" w:space="0" w:color="auto"/>
                                    <w:left w:val="none" w:sz="0" w:space="0" w:color="auto"/>
                                    <w:bottom w:val="none" w:sz="0" w:space="0" w:color="auto"/>
                                    <w:right w:val="none" w:sz="0" w:space="0" w:color="auto"/>
                                  </w:divBdr>
                                </w:div>
                                <w:div w:id="1569265646">
                                  <w:marLeft w:val="0"/>
                                  <w:marRight w:val="0"/>
                                  <w:marTop w:val="0"/>
                                  <w:marBottom w:val="0"/>
                                  <w:divBdr>
                                    <w:top w:val="none" w:sz="0" w:space="0" w:color="auto"/>
                                    <w:left w:val="none" w:sz="0" w:space="0" w:color="auto"/>
                                    <w:bottom w:val="none" w:sz="0" w:space="0" w:color="auto"/>
                                    <w:right w:val="none" w:sz="0" w:space="0" w:color="auto"/>
                                  </w:divBdr>
                                  <w:divsChild>
                                    <w:div w:id="2033069008">
                                      <w:marLeft w:val="0"/>
                                      <w:marRight w:val="0"/>
                                      <w:marTop w:val="0"/>
                                      <w:marBottom w:val="0"/>
                                      <w:divBdr>
                                        <w:top w:val="none" w:sz="0" w:space="0" w:color="auto"/>
                                        <w:left w:val="none" w:sz="0" w:space="0" w:color="auto"/>
                                        <w:bottom w:val="none" w:sz="0" w:space="0" w:color="auto"/>
                                        <w:right w:val="none" w:sz="0" w:space="0" w:color="auto"/>
                                      </w:divBdr>
                                    </w:div>
                                  </w:divsChild>
                                </w:div>
                                <w:div w:id="71246358">
                                  <w:marLeft w:val="0"/>
                                  <w:marRight w:val="0"/>
                                  <w:marTop w:val="0"/>
                                  <w:marBottom w:val="0"/>
                                  <w:divBdr>
                                    <w:top w:val="none" w:sz="0" w:space="0" w:color="auto"/>
                                    <w:left w:val="none" w:sz="0" w:space="0" w:color="auto"/>
                                    <w:bottom w:val="none" w:sz="0" w:space="0" w:color="auto"/>
                                    <w:right w:val="none" w:sz="0" w:space="0" w:color="auto"/>
                                  </w:divBdr>
                                  <w:divsChild>
                                    <w:div w:id="215091611">
                                      <w:marLeft w:val="0"/>
                                      <w:marRight w:val="0"/>
                                      <w:marTop w:val="0"/>
                                      <w:marBottom w:val="0"/>
                                      <w:divBdr>
                                        <w:top w:val="none" w:sz="0" w:space="0" w:color="auto"/>
                                        <w:left w:val="none" w:sz="0" w:space="0" w:color="auto"/>
                                        <w:bottom w:val="none" w:sz="0" w:space="0" w:color="auto"/>
                                        <w:right w:val="none" w:sz="0" w:space="0" w:color="auto"/>
                                      </w:divBdr>
                                    </w:div>
                                  </w:divsChild>
                                </w:div>
                                <w:div w:id="1862627084">
                                  <w:marLeft w:val="0"/>
                                  <w:marRight w:val="0"/>
                                  <w:marTop w:val="0"/>
                                  <w:marBottom w:val="0"/>
                                  <w:divBdr>
                                    <w:top w:val="none" w:sz="0" w:space="0" w:color="auto"/>
                                    <w:left w:val="none" w:sz="0" w:space="0" w:color="auto"/>
                                    <w:bottom w:val="none" w:sz="0" w:space="0" w:color="auto"/>
                                    <w:right w:val="none" w:sz="0" w:space="0" w:color="auto"/>
                                  </w:divBdr>
                                  <w:divsChild>
                                    <w:div w:id="1050031691">
                                      <w:marLeft w:val="0"/>
                                      <w:marRight w:val="0"/>
                                      <w:marTop w:val="0"/>
                                      <w:marBottom w:val="0"/>
                                      <w:divBdr>
                                        <w:top w:val="none" w:sz="0" w:space="0" w:color="auto"/>
                                        <w:left w:val="none" w:sz="0" w:space="0" w:color="auto"/>
                                        <w:bottom w:val="none" w:sz="0" w:space="0" w:color="auto"/>
                                        <w:right w:val="none" w:sz="0" w:space="0" w:color="auto"/>
                                      </w:divBdr>
                                    </w:div>
                                  </w:divsChild>
                                </w:div>
                                <w:div w:id="697245855">
                                  <w:marLeft w:val="0"/>
                                  <w:marRight w:val="0"/>
                                  <w:marTop w:val="0"/>
                                  <w:marBottom w:val="0"/>
                                  <w:divBdr>
                                    <w:top w:val="none" w:sz="0" w:space="0" w:color="auto"/>
                                    <w:left w:val="none" w:sz="0" w:space="0" w:color="auto"/>
                                    <w:bottom w:val="none" w:sz="0" w:space="0" w:color="auto"/>
                                    <w:right w:val="none" w:sz="0" w:space="0" w:color="auto"/>
                                  </w:divBdr>
                                  <w:divsChild>
                                    <w:div w:id="1436561886">
                                      <w:marLeft w:val="0"/>
                                      <w:marRight w:val="0"/>
                                      <w:marTop w:val="0"/>
                                      <w:marBottom w:val="0"/>
                                      <w:divBdr>
                                        <w:top w:val="none" w:sz="0" w:space="0" w:color="auto"/>
                                        <w:left w:val="none" w:sz="0" w:space="0" w:color="auto"/>
                                        <w:bottom w:val="none" w:sz="0" w:space="0" w:color="auto"/>
                                        <w:right w:val="none" w:sz="0" w:space="0" w:color="auto"/>
                                      </w:divBdr>
                                    </w:div>
                                  </w:divsChild>
                                </w:div>
                                <w:div w:id="268779377">
                                  <w:marLeft w:val="0"/>
                                  <w:marRight w:val="0"/>
                                  <w:marTop w:val="0"/>
                                  <w:marBottom w:val="0"/>
                                  <w:divBdr>
                                    <w:top w:val="none" w:sz="0" w:space="0" w:color="auto"/>
                                    <w:left w:val="none" w:sz="0" w:space="0" w:color="auto"/>
                                    <w:bottom w:val="none" w:sz="0" w:space="0" w:color="auto"/>
                                    <w:right w:val="none" w:sz="0" w:space="0" w:color="auto"/>
                                  </w:divBdr>
                                  <w:divsChild>
                                    <w:div w:id="351878996">
                                      <w:marLeft w:val="0"/>
                                      <w:marRight w:val="0"/>
                                      <w:marTop w:val="0"/>
                                      <w:marBottom w:val="0"/>
                                      <w:divBdr>
                                        <w:top w:val="none" w:sz="0" w:space="0" w:color="auto"/>
                                        <w:left w:val="none" w:sz="0" w:space="0" w:color="auto"/>
                                        <w:bottom w:val="none" w:sz="0" w:space="0" w:color="auto"/>
                                        <w:right w:val="none" w:sz="0" w:space="0" w:color="auto"/>
                                      </w:divBdr>
                                    </w:div>
                                  </w:divsChild>
                                </w:div>
                                <w:div w:id="737093317">
                                  <w:marLeft w:val="0"/>
                                  <w:marRight w:val="0"/>
                                  <w:marTop w:val="0"/>
                                  <w:marBottom w:val="0"/>
                                  <w:divBdr>
                                    <w:top w:val="none" w:sz="0" w:space="0" w:color="auto"/>
                                    <w:left w:val="none" w:sz="0" w:space="0" w:color="auto"/>
                                    <w:bottom w:val="none" w:sz="0" w:space="0" w:color="auto"/>
                                    <w:right w:val="none" w:sz="0" w:space="0" w:color="auto"/>
                                  </w:divBdr>
                                  <w:divsChild>
                                    <w:div w:id="2068919958">
                                      <w:marLeft w:val="0"/>
                                      <w:marRight w:val="0"/>
                                      <w:marTop w:val="0"/>
                                      <w:marBottom w:val="0"/>
                                      <w:divBdr>
                                        <w:top w:val="none" w:sz="0" w:space="0" w:color="auto"/>
                                        <w:left w:val="none" w:sz="0" w:space="0" w:color="auto"/>
                                        <w:bottom w:val="none" w:sz="0" w:space="0" w:color="auto"/>
                                        <w:right w:val="none" w:sz="0" w:space="0" w:color="auto"/>
                                      </w:divBdr>
                                    </w:div>
                                  </w:divsChild>
                                </w:div>
                                <w:div w:id="1789275483">
                                  <w:marLeft w:val="0"/>
                                  <w:marRight w:val="0"/>
                                  <w:marTop w:val="0"/>
                                  <w:marBottom w:val="0"/>
                                  <w:divBdr>
                                    <w:top w:val="none" w:sz="0" w:space="0" w:color="auto"/>
                                    <w:left w:val="none" w:sz="0" w:space="0" w:color="auto"/>
                                    <w:bottom w:val="none" w:sz="0" w:space="0" w:color="auto"/>
                                    <w:right w:val="none" w:sz="0" w:space="0" w:color="auto"/>
                                  </w:divBdr>
                                  <w:divsChild>
                                    <w:div w:id="1596286699">
                                      <w:marLeft w:val="0"/>
                                      <w:marRight w:val="0"/>
                                      <w:marTop w:val="0"/>
                                      <w:marBottom w:val="0"/>
                                      <w:divBdr>
                                        <w:top w:val="none" w:sz="0" w:space="0" w:color="auto"/>
                                        <w:left w:val="none" w:sz="0" w:space="0" w:color="auto"/>
                                        <w:bottom w:val="none" w:sz="0" w:space="0" w:color="auto"/>
                                        <w:right w:val="none" w:sz="0" w:space="0" w:color="auto"/>
                                      </w:divBdr>
                                    </w:div>
                                  </w:divsChild>
                                </w:div>
                                <w:div w:id="1076899583">
                                  <w:marLeft w:val="0"/>
                                  <w:marRight w:val="0"/>
                                  <w:marTop w:val="0"/>
                                  <w:marBottom w:val="0"/>
                                  <w:divBdr>
                                    <w:top w:val="none" w:sz="0" w:space="0" w:color="auto"/>
                                    <w:left w:val="none" w:sz="0" w:space="0" w:color="auto"/>
                                    <w:bottom w:val="none" w:sz="0" w:space="0" w:color="auto"/>
                                    <w:right w:val="none" w:sz="0" w:space="0" w:color="auto"/>
                                  </w:divBdr>
                                  <w:divsChild>
                                    <w:div w:id="579146028">
                                      <w:marLeft w:val="0"/>
                                      <w:marRight w:val="0"/>
                                      <w:marTop w:val="0"/>
                                      <w:marBottom w:val="0"/>
                                      <w:divBdr>
                                        <w:top w:val="none" w:sz="0" w:space="0" w:color="auto"/>
                                        <w:left w:val="none" w:sz="0" w:space="0" w:color="auto"/>
                                        <w:bottom w:val="none" w:sz="0" w:space="0" w:color="auto"/>
                                        <w:right w:val="none" w:sz="0" w:space="0" w:color="auto"/>
                                      </w:divBdr>
                                    </w:div>
                                  </w:divsChild>
                                </w:div>
                                <w:div w:id="428042488">
                                  <w:marLeft w:val="0"/>
                                  <w:marRight w:val="0"/>
                                  <w:marTop w:val="0"/>
                                  <w:marBottom w:val="0"/>
                                  <w:divBdr>
                                    <w:top w:val="none" w:sz="0" w:space="0" w:color="auto"/>
                                    <w:left w:val="none" w:sz="0" w:space="0" w:color="auto"/>
                                    <w:bottom w:val="none" w:sz="0" w:space="0" w:color="auto"/>
                                    <w:right w:val="none" w:sz="0" w:space="0" w:color="auto"/>
                                  </w:divBdr>
                                  <w:divsChild>
                                    <w:div w:id="193424632">
                                      <w:marLeft w:val="0"/>
                                      <w:marRight w:val="0"/>
                                      <w:marTop w:val="0"/>
                                      <w:marBottom w:val="0"/>
                                      <w:divBdr>
                                        <w:top w:val="none" w:sz="0" w:space="0" w:color="auto"/>
                                        <w:left w:val="none" w:sz="0" w:space="0" w:color="auto"/>
                                        <w:bottom w:val="none" w:sz="0" w:space="0" w:color="auto"/>
                                        <w:right w:val="none" w:sz="0" w:space="0" w:color="auto"/>
                                      </w:divBdr>
                                    </w:div>
                                  </w:divsChild>
                                </w:div>
                                <w:div w:id="70396433">
                                  <w:marLeft w:val="0"/>
                                  <w:marRight w:val="0"/>
                                  <w:marTop w:val="0"/>
                                  <w:marBottom w:val="0"/>
                                  <w:divBdr>
                                    <w:top w:val="none" w:sz="0" w:space="0" w:color="auto"/>
                                    <w:left w:val="none" w:sz="0" w:space="0" w:color="auto"/>
                                    <w:bottom w:val="none" w:sz="0" w:space="0" w:color="auto"/>
                                    <w:right w:val="none" w:sz="0" w:space="0" w:color="auto"/>
                                  </w:divBdr>
                                  <w:divsChild>
                                    <w:div w:id="416708039">
                                      <w:marLeft w:val="0"/>
                                      <w:marRight w:val="0"/>
                                      <w:marTop w:val="0"/>
                                      <w:marBottom w:val="0"/>
                                      <w:divBdr>
                                        <w:top w:val="none" w:sz="0" w:space="0" w:color="auto"/>
                                        <w:left w:val="none" w:sz="0" w:space="0" w:color="auto"/>
                                        <w:bottom w:val="none" w:sz="0" w:space="0" w:color="auto"/>
                                        <w:right w:val="none" w:sz="0" w:space="0" w:color="auto"/>
                                      </w:divBdr>
                                    </w:div>
                                  </w:divsChild>
                                </w:div>
                                <w:div w:id="185020272">
                                  <w:marLeft w:val="0"/>
                                  <w:marRight w:val="0"/>
                                  <w:marTop w:val="0"/>
                                  <w:marBottom w:val="0"/>
                                  <w:divBdr>
                                    <w:top w:val="none" w:sz="0" w:space="0" w:color="auto"/>
                                    <w:left w:val="none" w:sz="0" w:space="0" w:color="auto"/>
                                    <w:bottom w:val="none" w:sz="0" w:space="0" w:color="auto"/>
                                    <w:right w:val="none" w:sz="0" w:space="0" w:color="auto"/>
                                  </w:divBdr>
                                  <w:divsChild>
                                    <w:div w:id="1425608465">
                                      <w:marLeft w:val="0"/>
                                      <w:marRight w:val="0"/>
                                      <w:marTop w:val="0"/>
                                      <w:marBottom w:val="0"/>
                                      <w:divBdr>
                                        <w:top w:val="none" w:sz="0" w:space="0" w:color="auto"/>
                                        <w:left w:val="none" w:sz="0" w:space="0" w:color="auto"/>
                                        <w:bottom w:val="none" w:sz="0" w:space="0" w:color="auto"/>
                                        <w:right w:val="none" w:sz="0" w:space="0" w:color="auto"/>
                                      </w:divBdr>
                                    </w:div>
                                  </w:divsChild>
                                </w:div>
                                <w:div w:id="315693366">
                                  <w:marLeft w:val="0"/>
                                  <w:marRight w:val="0"/>
                                  <w:marTop w:val="0"/>
                                  <w:marBottom w:val="0"/>
                                  <w:divBdr>
                                    <w:top w:val="none" w:sz="0" w:space="0" w:color="auto"/>
                                    <w:left w:val="none" w:sz="0" w:space="0" w:color="auto"/>
                                    <w:bottom w:val="none" w:sz="0" w:space="0" w:color="auto"/>
                                    <w:right w:val="none" w:sz="0" w:space="0" w:color="auto"/>
                                  </w:divBdr>
                                  <w:divsChild>
                                    <w:div w:id="1952005712">
                                      <w:marLeft w:val="0"/>
                                      <w:marRight w:val="0"/>
                                      <w:marTop w:val="0"/>
                                      <w:marBottom w:val="0"/>
                                      <w:divBdr>
                                        <w:top w:val="none" w:sz="0" w:space="0" w:color="auto"/>
                                        <w:left w:val="none" w:sz="0" w:space="0" w:color="auto"/>
                                        <w:bottom w:val="none" w:sz="0" w:space="0" w:color="auto"/>
                                        <w:right w:val="none" w:sz="0" w:space="0" w:color="auto"/>
                                      </w:divBdr>
                                    </w:div>
                                  </w:divsChild>
                                </w:div>
                                <w:div w:id="1733768854">
                                  <w:marLeft w:val="0"/>
                                  <w:marRight w:val="0"/>
                                  <w:marTop w:val="0"/>
                                  <w:marBottom w:val="0"/>
                                  <w:divBdr>
                                    <w:top w:val="none" w:sz="0" w:space="0" w:color="auto"/>
                                    <w:left w:val="none" w:sz="0" w:space="0" w:color="auto"/>
                                    <w:bottom w:val="none" w:sz="0" w:space="0" w:color="auto"/>
                                    <w:right w:val="none" w:sz="0" w:space="0" w:color="auto"/>
                                  </w:divBdr>
                                  <w:divsChild>
                                    <w:div w:id="1138689227">
                                      <w:marLeft w:val="0"/>
                                      <w:marRight w:val="0"/>
                                      <w:marTop w:val="0"/>
                                      <w:marBottom w:val="0"/>
                                      <w:divBdr>
                                        <w:top w:val="none" w:sz="0" w:space="0" w:color="auto"/>
                                        <w:left w:val="none" w:sz="0" w:space="0" w:color="auto"/>
                                        <w:bottom w:val="none" w:sz="0" w:space="0" w:color="auto"/>
                                        <w:right w:val="none" w:sz="0" w:space="0" w:color="auto"/>
                                      </w:divBdr>
                                    </w:div>
                                  </w:divsChild>
                                </w:div>
                                <w:div w:id="1007708631">
                                  <w:marLeft w:val="0"/>
                                  <w:marRight w:val="0"/>
                                  <w:marTop w:val="0"/>
                                  <w:marBottom w:val="0"/>
                                  <w:divBdr>
                                    <w:top w:val="none" w:sz="0" w:space="0" w:color="auto"/>
                                    <w:left w:val="none" w:sz="0" w:space="0" w:color="auto"/>
                                    <w:bottom w:val="none" w:sz="0" w:space="0" w:color="auto"/>
                                    <w:right w:val="none" w:sz="0" w:space="0" w:color="auto"/>
                                  </w:divBdr>
                                  <w:divsChild>
                                    <w:div w:id="732198612">
                                      <w:marLeft w:val="0"/>
                                      <w:marRight w:val="0"/>
                                      <w:marTop w:val="0"/>
                                      <w:marBottom w:val="0"/>
                                      <w:divBdr>
                                        <w:top w:val="none" w:sz="0" w:space="0" w:color="auto"/>
                                        <w:left w:val="none" w:sz="0" w:space="0" w:color="auto"/>
                                        <w:bottom w:val="none" w:sz="0" w:space="0" w:color="auto"/>
                                        <w:right w:val="none" w:sz="0" w:space="0" w:color="auto"/>
                                      </w:divBdr>
                                    </w:div>
                                  </w:divsChild>
                                </w:div>
                                <w:div w:id="124352994">
                                  <w:marLeft w:val="0"/>
                                  <w:marRight w:val="0"/>
                                  <w:marTop w:val="0"/>
                                  <w:marBottom w:val="0"/>
                                  <w:divBdr>
                                    <w:top w:val="none" w:sz="0" w:space="0" w:color="auto"/>
                                    <w:left w:val="none" w:sz="0" w:space="0" w:color="auto"/>
                                    <w:bottom w:val="none" w:sz="0" w:space="0" w:color="auto"/>
                                    <w:right w:val="none" w:sz="0" w:space="0" w:color="auto"/>
                                  </w:divBdr>
                                  <w:divsChild>
                                    <w:div w:id="2012708292">
                                      <w:marLeft w:val="0"/>
                                      <w:marRight w:val="0"/>
                                      <w:marTop w:val="0"/>
                                      <w:marBottom w:val="0"/>
                                      <w:divBdr>
                                        <w:top w:val="none" w:sz="0" w:space="0" w:color="auto"/>
                                        <w:left w:val="none" w:sz="0" w:space="0" w:color="auto"/>
                                        <w:bottom w:val="none" w:sz="0" w:space="0" w:color="auto"/>
                                        <w:right w:val="none" w:sz="0" w:space="0" w:color="auto"/>
                                      </w:divBdr>
                                    </w:div>
                                  </w:divsChild>
                                </w:div>
                                <w:div w:id="1030106838">
                                  <w:marLeft w:val="0"/>
                                  <w:marRight w:val="0"/>
                                  <w:marTop w:val="0"/>
                                  <w:marBottom w:val="0"/>
                                  <w:divBdr>
                                    <w:top w:val="none" w:sz="0" w:space="0" w:color="auto"/>
                                    <w:left w:val="none" w:sz="0" w:space="0" w:color="auto"/>
                                    <w:bottom w:val="none" w:sz="0" w:space="0" w:color="auto"/>
                                    <w:right w:val="none" w:sz="0" w:space="0" w:color="auto"/>
                                  </w:divBdr>
                                  <w:divsChild>
                                    <w:div w:id="173420542">
                                      <w:marLeft w:val="0"/>
                                      <w:marRight w:val="0"/>
                                      <w:marTop w:val="0"/>
                                      <w:marBottom w:val="0"/>
                                      <w:divBdr>
                                        <w:top w:val="none" w:sz="0" w:space="0" w:color="auto"/>
                                        <w:left w:val="none" w:sz="0" w:space="0" w:color="auto"/>
                                        <w:bottom w:val="none" w:sz="0" w:space="0" w:color="auto"/>
                                        <w:right w:val="none" w:sz="0" w:space="0" w:color="auto"/>
                                      </w:divBdr>
                                    </w:div>
                                  </w:divsChild>
                                </w:div>
                                <w:div w:id="778527593">
                                  <w:marLeft w:val="0"/>
                                  <w:marRight w:val="0"/>
                                  <w:marTop w:val="0"/>
                                  <w:marBottom w:val="0"/>
                                  <w:divBdr>
                                    <w:top w:val="none" w:sz="0" w:space="0" w:color="auto"/>
                                    <w:left w:val="none" w:sz="0" w:space="0" w:color="auto"/>
                                    <w:bottom w:val="none" w:sz="0" w:space="0" w:color="auto"/>
                                    <w:right w:val="none" w:sz="0" w:space="0" w:color="auto"/>
                                  </w:divBdr>
                                  <w:divsChild>
                                    <w:div w:id="1516647342">
                                      <w:marLeft w:val="0"/>
                                      <w:marRight w:val="0"/>
                                      <w:marTop w:val="0"/>
                                      <w:marBottom w:val="0"/>
                                      <w:divBdr>
                                        <w:top w:val="none" w:sz="0" w:space="0" w:color="auto"/>
                                        <w:left w:val="none" w:sz="0" w:space="0" w:color="auto"/>
                                        <w:bottom w:val="none" w:sz="0" w:space="0" w:color="auto"/>
                                        <w:right w:val="none" w:sz="0" w:space="0" w:color="auto"/>
                                      </w:divBdr>
                                    </w:div>
                                  </w:divsChild>
                                </w:div>
                                <w:div w:id="1320647847">
                                  <w:marLeft w:val="0"/>
                                  <w:marRight w:val="0"/>
                                  <w:marTop w:val="0"/>
                                  <w:marBottom w:val="0"/>
                                  <w:divBdr>
                                    <w:top w:val="none" w:sz="0" w:space="0" w:color="auto"/>
                                    <w:left w:val="none" w:sz="0" w:space="0" w:color="auto"/>
                                    <w:bottom w:val="none" w:sz="0" w:space="0" w:color="auto"/>
                                    <w:right w:val="none" w:sz="0" w:space="0" w:color="auto"/>
                                  </w:divBdr>
                                </w:div>
                                <w:div w:id="835196132">
                                  <w:marLeft w:val="0"/>
                                  <w:marRight w:val="0"/>
                                  <w:marTop w:val="0"/>
                                  <w:marBottom w:val="0"/>
                                  <w:divBdr>
                                    <w:top w:val="none" w:sz="0" w:space="0" w:color="auto"/>
                                    <w:left w:val="none" w:sz="0" w:space="0" w:color="auto"/>
                                    <w:bottom w:val="none" w:sz="0" w:space="0" w:color="auto"/>
                                    <w:right w:val="none" w:sz="0" w:space="0" w:color="auto"/>
                                  </w:divBdr>
                                  <w:divsChild>
                                    <w:div w:id="1108307733">
                                      <w:marLeft w:val="0"/>
                                      <w:marRight w:val="0"/>
                                      <w:marTop w:val="0"/>
                                      <w:marBottom w:val="0"/>
                                      <w:divBdr>
                                        <w:top w:val="none" w:sz="0" w:space="0" w:color="auto"/>
                                        <w:left w:val="none" w:sz="0" w:space="0" w:color="auto"/>
                                        <w:bottom w:val="none" w:sz="0" w:space="0" w:color="auto"/>
                                        <w:right w:val="none" w:sz="0" w:space="0" w:color="auto"/>
                                      </w:divBdr>
                                    </w:div>
                                  </w:divsChild>
                                </w:div>
                                <w:div w:id="640501595">
                                  <w:marLeft w:val="0"/>
                                  <w:marRight w:val="0"/>
                                  <w:marTop w:val="0"/>
                                  <w:marBottom w:val="0"/>
                                  <w:divBdr>
                                    <w:top w:val="none" w:sz="0" w:space="0" w:color="auto"/>
                                    <w:left w:val="none" w:sz="0" w:space="0" w:color="auto"/>
                                    <w:bottom w:val="none" w:sz="0" w:space="0" w:color="auto"/>
                                    <w:right w:val="none" w:sz="0" w:space="0" w:color="auto"/>
                                  </w:divBdr>
                                  <w:divsChild>
                                    <w:div w:id="82605806">
                                      <w:marLeft w:val="0"/>
                                      <w:marRight w:val="0"/>
                                      <w:marTop w:val="0"/>
                                      <w:marBottom w:val="0"/>
                                      <w:divBdr>
                                        <w:top w:val="none" w:sz="0" w:space="0" w:color="auto"/>
                                        <w:left w:val="none" w:sz="0" w:space="0" w:color="auto"/>
                                        <w:bottom w:val="none" w:sz="0" w:space="0" w:color="auto"/>
                                        <w:right w:val="none" w:sz="0" w:space="0" w:color="auto"/>
                                      </w:divBdr>
                                    </w:div>
                                  </w:divsChild>
                                </w:div>
                                <w:div w:id="1539048352">
                                  <w:marLeft w:val="0"/>
                                  <w:marRight w:val="0"/>
                                  <w:marTop w:val="0"/>
                                  <w:marBottom w:val="0"/>
                                  <w:divBdr>
                                    <w:top w:val="none" w:sz="0" w:space="0" w:color="auto"/>
                                    <w:left w:val="none" w:sz="0" w:space="0" w:color="auto"/>
                                    <w:bottom w:val="none" w:sz="0" w:space="0" w:color="auto"/>
                                    <w:right w:val="none" w:sz="0" w:space="0" w:color="auto"/>
                                  </w:divBdr>
                                  <w:divsChild>
                                    <w:div w:id="423888849">
                                      <w:marLeft w:val="0"/>
                                      <w:marRight w:val="0"/>
                                      <w:marTop w:val="0"/>
                                      <w:marBottom w:val="0"/>
                                      <w:divBdr>
                                        <w:top w:val="none" w:sz="0" w:space="0" w:color="auto"/>
                                        <w:left w:val="none" w:sz="0" w:space="0" w:color="auto"/>
                                        <w:bottom w:val="none" w:sz="0" w:space="0" w:color="auto"/>
                                        <w:right w:val="none" w:sz="0" w:space="0" w:color="auto"/>
                                      </w:divBdr>
                                    </w:div>
                                  </w:divsChild>
                                </w:div>
                                <w:div w:id="526256910">
                                  <w:marLeft w:val="0"/>
                                  <w:marRight w:val="0"/>
                                  <w:marTop w:val="0"/>
                                  <w:marBottom w:val="0"/>
                                  <w:divBdr>
                                    <w:top w:val="none" w:sz="0" w:space="0" w:color="auto"/>
                                    <w:left w:val="none" w:sz="0" w:space="0" w:color="auto"/>
                                    <w:bottom w:val="none" w:sz="0" w:space="0" w:color="auto"/>
                                    <w:right w:val="none" w:sz="0" w:space="0" w:color="auto"/>
                                  </w:divBdr>
                                  <w:divsChild>
                                    <w:div w:id="353073835">
                                      <w:marLeft w:val="0"/>
                                      <w:marRight w:val="0"/>
                                      <w:marTop w:val="0"/>
                                      <w:marBottom w:val="0"/>
                                      <w:divBdr>
                                        <w:top w:val="none" w:sz="0" w:space="0" w:color="auto"/>
                                        <w:left w:val="none" w:sz="0" w:space="0" w:color="auto"/>
                                        <w:bottom w:val="none" w:sz="0" w:space="0" w:color="auto"/>
                                        <w:right w:val="none" w:sz="0" w:space="0" w:color="auto"/>
                                      </w:divBdr>
                                    </w:div>
                                  </w:divsChild>
                                </w:div>
                                <w:div w:id="390347917">
                                  <w:marLeft w:val="0"/>
                                  <w:marRight w:val="0"/>
                                  <w:marTop w:val="0"/>
                                  <w:marBottom w:val="0"/>
                                  <w:divBdr>
                                    <w:top w:val="none" w:sz="0" w:space="0" w:color="auto"/>
                                    <w:left w:val="none" w:sz="0" w:space="0" w:color="auto"/>
                                    <w:bottom w:val="none" w:sz="0" w:space="0" w:color="auto"/>
                                    <w:right w:val="none" w:sz="0" w:space="0" w:color="auto"/>
                                  </w:divBdr>
                                </w:div>
                                <w:div w:id="610095044">
                                  <w:marLeft w:val="0"/>
                                  <w:marRight w:val="0"/>
                                  <w:marTop w:val="0"/>
                                  <w:marBottom w:val="0"/>
                                  <w:divBdr>
                                    <w:top w:val="none" w:sz="0" w:space="0" w:color="auto"/>
                                    <w:left w:val="none" w:sz="0" w:space="0" w:color="auto"/>
                                    <w:bottom w:val="none" w:sz="0" w:space="0" w:color="auto"/>
                                    <w:right w:val="none" w:sz="0" w:space="0" w:color="auto"/>
                                  </w:divBdr>
                                  <w:divsChild>
                                    <w:div w:id="2114933033">
                                      <w:marLeft w:val="0"/>
                                      <w:marRight w:val="0"/>
                                      <w:marTop w:val="0"/>
                                      <w:marBottom w:val="0"/>
                                      <w:divBdr>
                                        <w:top w:val="none" w:sz="0" w:space="0" w:color="auto"/>
                                        <w:left w:val="none" w:sz="0" w:space="0" w:color="auto"/>
                                        <w:bottom w:val="none" w:sz="0" w:space="0" w:color="auto"/>
                                        <w:right w:val="none" w:sz="0" w:space="0" w:color="auto"/>
                                      </w:divBdr>
                                    </w:div>
                                  </w:divsChild>
                                </w:div>
                                <w:div w:id="27806066">
                                  <w:marLeft w:val="0"/>
                                  <w:marRight w:val="0"/>
                                  <w:marTop w:val="0"/>
                                  <w:marBottom w:val="0"/>
                                  <w:divBdr>
                                    <w:top w:val="none" w:sz="0" w:space="0" w:color="auto"/>
                                    <w:left w:val="none" w:sz="0" w:space="0" w:color="auto"/>
                                    <w:bottom w:val="none" w:sz="0" w:space="0" w:color="auto"/>
                                    <w:right w:val="none" w:sz="0" w:space="0" w:color="auto"/>
                                  </w:divBdr>
                                  <w:divsChild>
                                    <w:div w:id="709768649">
                                      <w:marLeft w:val="0"/>
                                      <w:marRight w:val="0"/>
                                      <w:marTop w:val="0"/>
                                      <w:marBottom w:val="0"/>
                                      <w:divBdr>
                                        <w:top w:val="none" w:sz="0" w:space="0" w:color="auto"/>
                                        <w:left w:val="none" w:sz="0" w:space="0" w:color="auto"/>
                                        <w:bottom w:val="none" w:sz="0" w:space="0" w:color="auto"/>
                                        <w:right w:val="none" w:sz="0" w:space="0" w:color="auto"/>
                                      </w:divBdr>
                                    </w:div>
                                  </w:divsChild>
                                </w:div>
                                <w:div w:id="539393199">
                                  <w:marLeft w:val="0"/>
                                  <w:marRight w:val="0"/>
                                  <w:marTop w:val="0"/>
                                  <w:marBottom w:val="0"/>
                                  <w:divBdr>
                                    <w:top w:val="none" w:sz="0" w:space="0" w:color="auto"/>
                                    <w:left w:val="none" w:sz="0" w:space="0" w:color="auto"/>
                                    <w:bottom w:val="none" w:sz="0" w:space="0" w:color="auto"/>
                                    <w:right w:val="none" w:sz="0" w:space="0" w:color="auto"/>
                                  </w:divBdr>
                                  <w:divsChild>
                                    <w:div w:id="863982061">
                                      <w:marLeft w:val="0"/>
                                      <w:marRight w:val="0"/>
                                      <w:marTop w:val="0"/>
                                      <w:marBottom w:val="0"/>
                                      <w:divBdr>
                                        <w:top w:val="none" w:sz="0" w:space="0" w:color="auto"/>
                                        <w:left w:val="none" w:sz="0" w:space="0" w:color="auto"/>
                                        <w:bottom w:val="none" w:sz="0" w:space="0" w:color="auto"/>
                                        <w:right w:val="none" w:sz="0" w:space="0" w:color="auto"/>
                                      </w:divBdr>
                                    </w:div>
                                  </w:divsChild>
                                </w:div>
                                <w:div w:id="1609006649">
                                  <w:marLeft w:val="0"/>
                                  <w:marRight w:val="0"/>
                                  <w:marTop w:val="0"/>
                                  <w:marBottom w:val="0"/>
                                  <w:divBdr>
                                    <w:top w:val="none" w:sz="0" w:space="0" w:color="auto"/>
                                    <w:left w:val="none" w:sz="0" w:space="0" w:color="auto"/>
                                    <w:bottom w:val="none" w:sz="0" w:space="0" w:color="auto"/>
                                    <w:right w:val="none" w:sz="0" w:space="0" w:color="auto"/>
                                  </w:divBdr>
                                  <w:divsChild>
                                    <w:div w:id="2058433749">
                                      <w:marLeft w:val="0"/>
                                      <w:marRight w:val="0"/>
                                      <w:marTop w:val="0"/>
                                      <w:marBottom w:val="0"/>
                                      <w:divBdr>
                                        <w:top w:val="none" w:sz="0" w:space="0" w:color="auto"/>
                                        <w:left w:val="none" w:sz="0" w:space="0" w:color="auto"/>
                                        <w:bottom w:val="none" w:sz="0" w:space="0" w:color="auto"/>
                                        <w:right w:val="none" w:sz="0" w:space="0" w:color="auto"/>
                                      </w:divBdr>
                                    </w:div>
                                  </w:divsChild>
                                </w:div>
                                <w:div w:id="419302039">
                                  <w:marLeft w:val="0"/>
                                  <w:marRight w:val="0"/>
                                  <w:marTop w:val="0"/>
                                  <w:marBottom w:val="0"/>
                                  <w:divBdr>
                                    <w:top w:val="none" w:sz="0" w:space="0" w:color="auto"/>
                                    <w:left w:val="none" w:sz="0" w:space="0" w:color="auto"/>
                                    <w:bottom w:val="none" w:sz="0" w:space="0" w:color="auto"/>
                                    <w:right w:val="none" w:sz="0" w:space="0" w:color="auto"/>
                                  </w:divBdr>
                                  <w:divsChild>
                                    <w:div w:id="1929729000">
                                      <w:marLeft w:val="0"/>
                                      <w:marRight w:val="0"/>
                                      <w:marTop w:val="0"/>
                                      <w:marBottom w:val="0"/>
                                      <w:divBdr>
                                        <w:top w:val="none" w:sz="0" w:space="0" w:color="auto"/>
                                        <w:left w:val="none" w:sz="0" w:space="0" w:color="auto"/>
                                        <w:bottom w:val="none" w:sz="0" w:space="0" w:color="auto"/>
                                        <w:right w:val="none" w:sz="0" w:space="0" w:color="auto"/>
                                      </w:divBdr>
                                    </w:div>
                                  </w:divsChild>
                                </w:div>
                                <w:div w:id="831795694">
                                  <w:marLeft w:val="0"/>
                                  <w:marRight w:val="0"/>
                                  <w:marTop w:val="0"/>
                                  <w:marBottom w:val="0"/>
                                  <w:divBdr>
                                    <w:top w:val="none" w:sz="0" w:space="0" w:color="auto"/>
                                    <w:left w:val="none" w:sz="0" w:space="0" w:color="auto"/>
                                    <w:bottom w:val="none" w:sz="0" w:space="0" w:color="auto"/>
                                    <w:right w:val="none" w:sz="0" w:space="0" w:color="auto"/>
                                  </w:divBdr>
                                  <w:divsChild>
                                    <w:div w:id="1264415920">
                                      <w:marLeft w:val="0"/>
                                      <w:marRight w:val="0"/>
                                      <w:marTop w:val="0"/>
                                      <w:marBottom w:val="0"/>
                                      <w:divBdr>
                                        <w:top w:val="none" w:sz="0" w:space="0" w:color="auto"/>
                                        <w:left w:val="none" w:sz="0" w:space="0" w:color="auto"/>
                                        <w:bottom w:val="none" w:sz="0" w:space="0" w:color="auto"/>
                                        <w:right w:val="none" w:sz="0" w:space="0" w:color="auto"/>
                                      </w:divBdr>
                                    </w:div>
                                  </w:divsChild>
                                </w:div>
                                <w:div w:id="1730808098">
                                  <w:marLeft w:val="0"/>
                                  <w:marRight w:val="0"/>
                                  <w:marTop w:val="0"/>
                                  <w:marBottom w:val="0"/>
                                  <w:divBdr>
                                    <w:top w:val="none" w:sz="0" w:space="0" w:color="auto"/>
                                    <w:left w:val="none" w:sz="0" w:space="0" w:color="auto"/>
                                    <w:bottom w:val="none" w:sz="0" w:space="0" w:color="auto"/>
                                    <w:right w:val="none" w:sz="0" w:space="0" w:color="auto"/>
                                  </w:divBdr>
                                  <w:divsChild>
                                    <w:div w:id="44565877">
                                      <w:marLeft w:val="0"/>
                                      <w:marRight w:val="0"/>
                                      <w:marTop w:val="0"/>
                                      <w:marBottom w:val="0"/>
                                      <w:divBdr>
                                        <w:top w:val="none" w:sz="0" w:space="0" w:color="auto"/>
                                        <w:left w:val="none" w:sz="0" w:space="0" w:color="auto"/>
                                        <w:bottom w:val="none" w:sz="0" w:space="0" w:color="auto"/>
                                        <w:right w:val="none" w:sz="0" w:space="0" w:color="auto"/>
                                      </w:divBdr>
                                    </w:div>
                                  </w:divsChild>
                                </w:div>
                                <w:div w:id="2038004265">
                                  <w:marLeft w:val="0"/>
                                  <w:marRight w:val="0"/>
                                  <w:marTop w:val="0"/>
                                  <w:marBottom w:val="225"/>
                                  <w:divBdr>
                                    <w:top w:val="none" w:sz="0" w:space="0" w:color="auto"/>
                                    <w:left w:val="none" w:sz="0" w:space="0" w:color="auto"/>
                                    <w:bottom w:val="none" w:sz="0" w:space="0" w:color="auto"/>
                                    <w:right w:val="none" w:sz="0" w:space="0" w:color="auto"/>
                                  </w:divBdr>
                                </w:div>
                                <w:div w:id="261843812">
                                  <w:marLeft w:val="0"/>
                                  <w:marRight w:val="0"/>
                                  <w:marTop w:val="0"/>
                                  <w:marBottom w:val="0"/>
                                  <w:divBdr>
                                    <w:top w:val="none" w:sz="0" w:space="0" w:color="auto"/>
                                    <w:left w:val="none" w:sz="0" w:space="0" w:color="auto"/>
                                    <w:bottom w:val="none" w:sz="0" w:space="0" w:color="auto"/>
                                    <w:right w:val="none" w:sz="0" w:space="0" w:color="auto"/>
                                  </w:divBdr>
                                  <w:divsChild>
                                    <w:div w:id="908466895">
                                      <w:marLeft w:val="0"/>
                                      <w:marRight w:val="0"/>
                                      <w:marTop w:val="0"/>
                                      <w:marBottom w:val="0"/>
                                      <w:divBdr>
                                        <w:top w:val="none" w:sz="0" w:space="0" w:color="auto"/>
                                        <w:left w:val="none" w:sz="0" w:space="0" w:color="auto"/>
                                        <w:bottom w:val="none" w:sz="0" w:space="0" w:color="auto"/>
                                        <w:right w:val="none" w:sz="0" w:space="0" w:color="auto"/>
                                      </w:divBdr>
                                    </w:div>
                                  </w:divsChild>
                                </w:div>
                                <w:div w:id="1703048378">
                                  <w:marLeft w:val="0"/>
                                  <w:marRight w:val="0"/>
                                  <w:marTop w:val="0"/>
                                  <w:marBottom w:val="0"/>
                                  <w:divBdr>
                                    <w:top w:val="none" w:sz="0" w:space="0" w:color="auto"/>
                                    <w:left w:val="none" w:sz="0" w:space="0" w:color="auto"/>
                                    <w:bottom w:val="none" w:sz="0" w:space="0" w:color="auto"/>
                                    <w:right w:val="none" w:sz="0" w:space="0" w:color="auto"/>
                                  </w:divBdr>
                                  <w:divsChild>
                                    <w:div w:id="263659718">
                                      <w:marLeft w:val="0"/>
                                      <w:marRight w:val="0"/>
                                      <w:marTop w:val="0"/>
                                      <w:marBottom w:val="0"/>
                                      <w:divBdr>
                                        <w:top w:val="none" w:sz="0" w:space="0" w:color="auto"/>
                                        <w:left w:val="none" w:sz="0" w:space="0" w:color="auto"/>
                                        <w:bottom w:val="none" w:sz="0" w:space="0" w:color="auto"/>
                                        <w:right w:val="none" w:sz="0" w:space="0" w:color="auto"/>
                                      </w:divBdr>
                                    </w:div>
                                  </w:divsChild>
                                </w:div>
                                <w:div w:id="1528179054">
                                  <w:marLeft w:val="0"/>
                                  <w:marRight w:val="0"/>
                                  <w:marTop w:val="0"/>
                                  <w:marBottom w:val="0"/>
                                  <w:divBdr>
                                    <w:top w:val="none" w:sz="0" w:space="0" w:color="auto"/>
                                    <w:left w:val="none" w:sz="0" w:space="0" w:color="auto"/>
                                    <w:bottom w:val="none" w:sz="0" w:space="0" w:color="auto"/>
                                    <w:right w:val="none" w:sz="0" w:space="0" w:color="auto"/>
                                  </w:divBdr>
                                  <w:divsChild>
                                    <w:div w:id="1088576094">
                                      <w:marLeft w:val="0"/>
                                      <w:marRight w:val="0"/>
                                      <w:marTop w:val="0"/>
                                      <w:marBottom w:val="0"/>
                                      <w:divBdr>
                                        <w:top w:val="none" w:sz="0" w:space="0" w:color="auto"/>
                                        <w:left w:val="none" w:sz="0" w:space="0" w:color="auto"/>
                                        <w:bottom w:val="none" w:sz="0" w:space="0" w:color="auto"/>
                                        <w:right w:val="none" w:sz="0" w:space="0" w:color="auto"/>
                                      </w:divBdr>
                                    </w:div>
                                  </w:divsChild>
                                </w:div>
                                <w:div w:id="128593371">
                                  <w:marLeft w:val="0"/>
                                  <w:marRight w:val="0"/>
                                  <w:marTop w:val="0"/>
                                  <w:marBottom w:val="0"/>
                                  <w:divBdr>
                                    <w:top w:val="none" w:sz="0" w:space="0" w:color="auto"/>
                                    <w:left w:val="none" w:sz="0" w:space="0" w:color="auto"/>
                                    <w:bottom w:val="none" w:sz="0" w:space="0" w:color="auto"/>
                                    <w:right w:val="none" w:sz="0" w:space="0" w:color="auto"/>
                                  </w:divBdr>
                                  <w:divsChild>
                                    <w:div w:id="137847158">
                                      <w:marLeft w:val="0"/>
                                      <w:marRight w:val="0"/>
                                      <w:marTop w:val="0"/>
                                      <w:marBottom w:val="0"/>
                                      <w:divBdr>
                                        <w:top w:val="none" w:sz="0" w:space="0" w:color="auto"/>
                                        <w:left w:val="none" w:sz="0" w:space="0" w:color="auto"/>
                                        <w:bottom w:val="none" w:sz="0" w:space="0" w:color="auto"/>
                                        <w:right w:val="none" w:sz="0" w:space="0" w:color="auto"/>
                                      </w:divBdr>
                                    </w:div>
                                  </w:divsChild>
                                </w:div>
                                <w:div w:id="1464040937">
                                  <w:marLeft w:val="0"/>
                                  <w:marRight w:val="0"/>
                                  <w:marTop w:val="0"/>
                                  <w:marBottom w:val="0"/>
                                  <w:divBdr>
                                    <w:top w:val="none" w:sz="0" w:space="0" w:color="auto"/>
                                    <w:left w:val="none" w:sz="0" w:space="0" w:color="auto"/>
                                    <w:bottom w:val="none" w:sz="0" w:space="0" w:color="auto"/>
                                    <w:right w:val="none" w:sz="0" w:space="0" w:color="auto"/>
                                  </w:divBdr>
                                  <w:divsChild>
                                    <w:div w:id="1129739121">
                                      <w:marLeft w:val="0"/>
                                      <w:marRight w:val="0"/>
                                      <w:marTop w:val="0"/>
                                      <w:marBottom w:val="0"/>
                                      <w:divBdr>
                                        <w:top w:val="none" w:sz="0" w:space="0" w:color="auto"/>
                                        <w:left w:val="none" w:sz="0" w:space="0" w:color="auto"/>
                                        <w:bottom w:val="none" w:sz="0" w:space="0" w:color="auto"/>
                                        <w:right w:val="none" w:sz="0" w:space="0" w:color="auto"/>
                                      </w:divBdr>
                                    </w:div>
                                  </w:divsChild>
                                </w:div>
                                <w:div w:id="1199202485">
                                  <w:marLeft w:val="0"/>
                                  <w:marRight w:val="0"/>
                                  <w:marTop w:val="0"/>
                                  <w:marBottom w:val="0"/>
                                  <w:divBdr>
                                    <w:top w:val="none" w:sz="0" w:space="0" w:color="auto"/>
                                    <w:left w:val="none" w:sz="0" w:space="0" w:color="auto"/>
                                    <w:bottom w:val="none" w:sz="0" w:space="0" w:color="auto"/>
                                    <w:right w:val="none" w:sz="0" w:space="0" w:color="auto"/>
                                  </w:divBdr>
                                  <w:divsChild>
                                    <w:div w:id="1905993395">
                                      <w:marLeft w:val="0"/>
                                      <w:marRight w:val="0"/>
                                      <w:marTop w:val="0"/>
                                      <w:marBottom w:val="0"/>
                                      <w:divBdr>
                                        <w:top w:val="none" w:sz="0" w:space="0" w:color="auto"/>
                                        <w:left w:val="none" w:sz="0" w:space="0" w:color="auto"/>
                                        <w:bottom w:val="none" w:sz="0" w:space="0" w:color="auto"/>
                                        <w:right w:val="none" w:sz="0" w:space="0" w:color="auto"/>
                                      </w:divBdr>
                                    </w:div>
                                  </w:divsChild>
                                </w:div>
                                <w:div w:id="333724031">
                                  <w:marLeft w:val="0"/>
                                  <w:marRight w:val="0"/>
                                  <w:marTop w:val="0"/>
                                  <w:marBottom w:val="0"/>
                                  <w:divBdr>
                                    <w:top w:val="none" w:sz="0" w:space="0" w:color="auto"/>
                                    <w:left w:val="none" w:sz="0" w:space="0" w:color="auto"/>
                                    <w:bottom w:val="none" w:sz="0" w:space="0" w:color="auto"/>
                                    <w:right w:val="none" w:sz="0" w:space="0" w:color="auto"/>
                                  </w:divBdr>
                                  <w:divsChild>
                                    <w:div w:id="381439682">
                                      <w:marLeft w:val="0"/>
                                      <w:marRight w:val="0"/>
                                      <w:marTop w:val="0"/>
                                      <w:marBottom w:val="0"/>
                                      <w:divBdr>
                                        <w:top w:val="none" w:sz="0" w:space="0" w:color="auto"/>
                                        <w:left w:val="none" w:sz="0" w:space="0" w:color="auto"/>
                                        <w:bottom w:val="none" w:sz="0" w:space="0" w:color="auto"/>
                                        <w:right w:val="none" w:sz="0" w:space="0" w:color="auto"/>
                                      </w:divBdr>
                                    </w:div>
                                  </w:divsChild>
                                </w:div>
                                <w:div w:id="333262063">
                                  <w:marLeft w:val="0"/>
                                  <w:marRight w:val="0"/>
                                  <w:marTop w:val="0"/>
                                  <w:marBottom w:val="0"/>
                                  <w:divBdr>
                                    <w:top w:val="none" w:sz="0" w:space="0" w:color="auto"/>
                                    <w:left w:val="none" w:sz="0" w:space="0" w:color="auto"/>
                                    <w:bottom w:val="none" w:sz="0" w:space="0" w:color="auto"/>
                                    <w:right w:val="none" w:sz="0" w:space="0" w:color="auto"/>
                                  </w:divBdr>
                                  <w:divsChild>
                                    <w:div w:id="1705249900">
                                      <w:marLeft w:val="0"/>
                                      <w:marRight w:val="0"/>
                                      <w:marTop w:val="0"/>
                                      <w:marBottom w:val="0"/>
                                      <w:divBdr>
                                        <w:top w:val="none" w:sz="0" w:space="0" w:color="auto"/>
                                        <w:left w:val="none" w:sz="0" w:space="0" w:color="auto"/>
                                        <w:bottom w:val="none" w:sz="0" w:space="0" w:color="auto"/>
                                        <w:right w:val="none" w:sz="0" w:space="0" w:color="auto"/>
                                      </w:divBdr>
                                    </w:div>
                                  </w:divsChild>
                                </w:div>
                                <w:div w:id="747308309">
                                  <w:marLeft w:val="0"/>
                                  <w:marRight w:val="0"/>
                                  <w:marTop w:val="0"/>
                                  <w:marBottom w:val="0"/>
                                  <w:divBdr>
                                    <w:top w:val="none" w:sz="0" w:space="0" w:color="auto"/>
                                    <w:left w:val="none" w:sz="0" w:space="0" w:color="auto"/>
                                    <w:bottom w:val="none" w:sz="0" w:space="0" w:color="auto"/>
                                    <w:right w:val="none" w:sz="0" w:space="0" w:color="auto"/>
                                  </w:divBdr>
                                  <w:divsChild>
                                    <w:div w:id="1639723413">
                                      <w:marLeft w:val="0"/>
                                      <w:marRight w:val="0"/>
                                      <w:marTop w:val="0"/>
                                      <w:marBottom w:val="0"/>
                                      <w:divBdr>
                                        <w:top w:val="none" w:sz="0" w:space="0" w:color="auto"/>
                                        <w:left w:val="none" w:sz="0" w:space="0" w:color="auto"/>
                                        <w:bottom w:val="none" w:sz="0" w:space="0" w:color="auto"/>
                                        <w:right w:val="none" w:sz="0" w:space="0" w:color="auto"/>
                                      </w:divBdr>
                                    </w:div>
                                  </w:divsChild>
                                </w:div>
                                <w:div w:id="994183509">
                                  <w:marLeft w:val="0"/>
                                  <w:marRight w:val="0"/>
                                  <w:marTop w:val="0"/>
                                  <w:marBottom w:val="0"/>
                                  <w:divBdr>
                                    <w:top w:val="none" w:sz="0" w:space="0" w:color="auto"/>
                                    <w:left w:val="none" w:sz="0" w:space="0" w:color="auto"/>
                                    <w:bottom w:val="none" w:sz="0" w:space="0" w:color="auto"/>
                                    <w:right w:val="none" w:sz="0" w:space="0" w:color="auto"/>
                                  </w:divBdr>
                                  <w:divsChild>
                                    <w:div w:id="1879854557">
                                      <w:marLeft w:val="0"/>
                                      <w:marRight w:val="0"/>
                                      <w:marTop w:val="0"/>
                                      <w:marBottom w:val="0"/>
                                      <w:divBdr>
                                        <w:top w:val="none" w:sz="0" w:space="0" w:color="auto"/>
                                        <w:left w:val="none" w:sz="0" w:space="0" w:color="auto"/>
                                        <w:bottom w:val="none" w:sz="0" w:space="0" w:color="auto"/>
                                        <w:right w:val="none" w:sz="0" w:space="0" w:color="auto"/>
                                      </w:divBdr>
                                    </w:div>
                                  </w:divsChild>
                                </w:div>
                                <w:div w:id="1385135221">
                                  <w:marLeft w:val="0"/>
                                  <w:marRight w:val="0"/>
                                  <w:marTop w:val="0"/>
                                  <w:marBottom w:val="0"/>
                                  <w:divBdr>
                                    <w:top w:val="none" w:sz="0" w:space="0" w:color="auto"/>
                                    <w:left w:val="none" w:sz="0" w:space="0" w:color="auto"/>
                                    <w:bottom w:val="none" w:sz="0" w:space="0" w:color="auto"/>
                                    <w:right w:val="none" w:sz="0" w:space="0" w:color="auto"/>
                                  </w:divBdr>
                                  <w:divsChild>
                                    <w:div w:id="2125079396">
                                      <w:marLeft w:val="0"/>
                                      <w:marRight w:val="0"/>
                                      <w:marTop w:val="0"/>
                                      <w:marBottom w:val="0"/>
                                      <w:divBdr>
                                        <w:top w:val="none" w:sz="0" w:space="0" w:color="auto"/>
                                        <w:left w:val="none" w:sz="0" w:space="0" w:color="auto"/>
                                        <w:bottom w:val="none" w:sz="0" w:space="0" w:color="auto"/>
                                        <w:right w:val="none" w:sz="0" w:space="0" w:color="auto"/>
                                      </w:divBdr>
                                    </w:div>
                                  </w:divsChild>
                                </w:div>
                                <w:div w:id="1016034767">
                                  <w:marLeft w:val="0"/>
                                  <w:marRight w:val="0"/>
                                  <w:marTop w:val="0"/>
                                  <w:marBottom w:val="0"/>
                                  <w:divBdr>
                                    <w:top w:val="none" w:sz="0" w:space="0" w:color="auto"/>
                                    <w:left w:val="none" w:sz="0" w:space="0" w:color="auto"/>
                                    <w:bottom w:val="none" w:sz="0" w:space="0" w:color="auto"/>
                                    <w:right w:val="none" w:sz="0" w:space="0" w:color="auto"/>
                                  </w:divBdr>
                                  <w:divsChild>
                                    <w:div w:id="1076245332">
                                      <w:marLeft w:val="0"/>
                                      <w:marRight w:val="0"/>
                                      <w:marTop w:val="0"/>
                                      <w:marBottom w:val="0"/>
                                      <w:divBdr>
                                        <w:top w:val="none" w:sz="0" w:space="0" w:color="auto"/>
                                        <w:left w:val="none" w:sz="0" w:space="0" w:color="auto"/>
                                        <w:bottom w:val="none" w:sz="0" w:space="0" w:color="auto"/>
                                        <w:right w:val="none" w:sz="0" w:space="0" w:color="auto"/>
                                      </w:divBdr>
                                    </w:div>
                                  </w:divsChild>
                                </w:div>
                                <w:div w:id="585769206">
                                  <w:marLeft w:val="0"/>
                                  <w:marRight w:val="0"/>
                                  <w:marTop w:val="0"/>
                                  <w:marBottom w:val="0"/>
                                  <w:divBdr>
                                    <w:top w:val="none" w:sz="0" w:space="0" w:color="auto"/>
                                    <w:left w:val="none" w:sz="0" w:space="0" w:color="auto"/>
                                    <w:bottom w:val="none" w:sz="0" w:space="0" w:color="auto"/>
                                    <w:right w:val="none" w:sz="0" w:space="0" w:color="auto"/>
                                  </w:divBdr>
                                  <w:divsChild>
                                    <w:div w:id="908266604">
                                      <w:marLeft w:val="0"/>
                                      <w:marRight w:val="0"/>
                                      <w:marTop w:val="0"/>
                                      <w:marBottom w:val="0"/>
                                      <w:divBdr>
                                        <w:top w:val="none" w:sz="0" w:space="0" w:color="auto"/>
                                        <w:left w:val="none" w:sz="0" w:space="0" w:color="auto"/>
                                        <w:bottom w:val="none" w:sz="0" w:space="0" w:color="auto"/>
                                        <w:right w:val="none" w:sz="0" w:space="0" w:color="auto"/>
                                      </w:divBdr>
                                    </w:div>
                                  </w:divsChild>
                                </w:div>
                                <w:div w:id="1016611028">
                                  <w:marLeft w:val="0"/>
                                  <w:marRight w:val="0"/>
                                  <w:marTop w:val="0"/>
                                  <w:marBottom w:val="0"/>
                                  <w:divBdr>
                                    <w:top w:val="none" w:sz="0" w:space="0" w:color="auto"/>
                                    <w:left w:val="none" w:sz="0" w:space="0" w:color="auto"/>
                                    <w:bottom w:val="none" w:sz="0" w:space="0" w:color="auto"/>
                                    <w:right w:val="none" w:sz="0" w:space="0" w:color="auto"/>
                                  </w:divBdr>
                                  <w:divsChild>
                                    <w:div w:id="127474411">
                                      <w:marLeft w:val="0"/>
                                      <w:marRight w:val="0"/>
                                      <w:marTop w:val="0"/>
                                      <w:marBottom w:val="0"/>
                                      <w:divBdr>
                                        <w:top w:val="none" w:sz="0" w:space="0" w:color="auto"/>
                                        <w:left w:val="none" w:sz="0" w:space="0" w:color="auto"/>
                                        <w:bottom w:val="none" w:sz="0" w:space="0" w:color="auto"/>
                                        <w:right w:val="none" w:sz="0" w:space="0" w:color="auto"/>
                                      </w:divBdr>
                                    </w:div>
                                  </w:divsChild>
                                </w:div>
                                <w:div w:id="1463380308">
                                  <w:marLeft w:val="0"/>
                                  <w:marRight w:val="0"/>
                                  <w:marTop w:val="0"/>
                                  <w:marBottom w:val="0"/>
                                  <w:divBdr>
                                    <w:top w:val="none" w:sz="0" w:space="0" w:color="auto"/>
                                    <w:left w:val="none" w:sz="0" w:space="0" w:color="auto"/>
                                    <w:bottom w:val="none" w:sz="0" w:space="0" w:color="auto"/>
                                    <w:right w:val="none" w:sz="0" w:space="0" w:color="auto"/>
                                  </w:divBdr>
                                  <w:divsChild>
                                    <w:div w:id="407657818">
                                      <w:marLeft w:val="0"/>
                                      <w:marRight w:val="0"/>
                                      <w:marTop w:val="0"/>
                                      <w:marBottom w:val="0"/>
                                      <w:divBdr>
                                        <w:top w:val="none" w:sz="0" w:space="0" w:color="auto"/>
                                        <w:left w:val="none" w:sz="0" w:space="0" w:color="auto"/>
                                        <w:bottom w:val="none" w:sz="0" w:space="0" w:color="auto"/>
                                        <w:right w:val="none" w:sz="0" w:space="0" w:color="auto"/>
                                      </w:divBdr>
                                    </w:div>
                                  </w:divsChild>
                                </w:div>
                                <w:div w:id="973604500">
                                  <w:marLeft w:val="0"/>
                                  <w:marRight w:val="0"/>
                                  <w:marTop w:val="0"/>
                                  <w:marBottom w:val="0"/>
                                  <w:divBdr>
                                    <w:top w:val="none" w:sz="0" w:space="0" w:color="auto"/>
                                    <w:left w:val="none" w:sz="0" w:space="0" w:color="auto"/>
                                    <w:bottom w:val="none" w:sz="0" w:space="0" w:color="auto"/>
                                    <w:right w:val="none" w:sz="0" w:space="0" w:color="auto"/>
                                  </w:divBdr>
                                  <w:divsChild>
                                    <w:div w:id="1702707496">
                                      <w:marLeft w:val="0"/>
                                      <w:marRight w:val="0"/>
                                      <w:marTop w:val="0"/>
                                      <w:marBottom w:val="0"/>
                                      <w:divBdr>
                                        <w:top w:val="none" w:sz="0" w:space="0" w:color="auto"/>
                                        <w:left w:val="none" w:sz="0" w:space="0" w:color="auto"/>
                                        <w:bottom w:val="none" w:sz="0" w:space="0" w:color="auto"/>
                                        <w:right w:val="none" w:sz="0" w:space="0" w:color="auto"/>
                                      </w:divBdr>
                                    </w:div>
                                  </w:divsChild>
                                </w:div>
                                <w:div w:id="1466921740">
                                  <w:marLeft w:val="0"/>
                                  <w:marRight w:val="0"/>
                                  <w:marTop w:val="0"/>
                                  <w:marBottom w:val="0"/>
                                  <w:divBdr>
                                    <w:top w:val="none" w:sz="0" w:space="0" w:color="auto"/>
                                    <w:left w:val="none" w:sz="0" w:space="0" w:color="auto"/>
                                    <w:bottom w:val="none" w:sz="0" w:space="0" w:color="auto"/>
                                    <w:right w:val="none" w:sz="0" w:space="0" w:color="auto"/>
                                  </w:divBdr>
                                  <w:divsChild>
                                    <w:div w:id="1958902121">
                                      <w:marLeft w:val="0"/>
                                      <w:marRight w:val="0"/>
                                      <w:marTop w:val="0"/>
                                      <w:marBottom w:val="0"/>
                                      <w:divBdr>
                                        <w:top w:val="none" w:sz="0" w:space="0" w:color="auto"/>
                                        <w:left w:val="none" w:sz="0" w:space="0" w:color="auto"/>
                                        <w:bottom w:val="none" w:sz="0" w:space="0" w:color="auto"/>
                                        <w:right w:val="none" w:sz="0" w:space="0" w:color="auto"/>
                                      </w:divBdr>
                                    </w:div>
                                  </w:divsChild>
                                </w:div>
                                <w:div w:id="1391415874">
                                  <w:marLeft w:val="0"/>
                                  <w:marRight w:val="0"/>
                                  <w:marTop w:val="0"/>
                                  <w:marBottom w:val="0"/>
                                  <w:divBdr>
                                    <w:top w:val="none" w:sz="0" w:space="0" w:color="auto"/>
                                    <w:left w:val="none" w:sz="0" w:space="0" w:color="auto"/>
                                    <w:bottom w:val="none" w:sz="0" w:space="0" w:color="auto"/>
                                    <w:right w:val="none" w:sz="0" w:space="0" w:color="auto"/>
                                  </w:divBdr>
                                  <w:divsChild>
                                    <w:div w:id="923150221">
                                      <w:marLeft w:val="0"/>
                                      <w:marRight w:val="0"/>
                                      <w:marTop w:val="0"/>
                                      <w:marBottom w:val="0"/>
                                      <w:divBdr>
                                        <w:top w:val="none" w:sz="0" w:space="0" w:color="auto"/>
                                        <w:left w:val="none" w:sz="0" w:space="0" w:color="auto"/>
                                        <w:bottom w:val="none" w:sz="0" w:space="0" w:color="auto"/>
                                        <w:right w:val="none" w:sz="0" w:space="0" w:color="auto"/>
                                      </w:divBdr>
                                    </w:div>
                                  </w:divsChild>
                                </w:div>
                                <w:div w:id="892618005">
                                  <w:marLeft w:val="0"/>
                                  <w:marRight w:val="0"/>
                                  <w:marTop w:val="0"/>
                                  <w:marBottom w:val="0"/>
                                  <w:divBdr>
                                    <w:top w:val="none" w:sz="0" w:space="0" w:color="auto"/>
                                    <w:left w:val="none" w:sz="0" w:space="0" w:color="auto"/>
                                    <w:bottom w:val="none" w:sz="0" w:space="0" w:color="auto"/>
                                    <w:right w:val="none" w:sz="0" w:space="0" w:color="auto"/>
                                  </w:divBdr>
                                  <w:divsChild>
                                    <w:div w:id="1043989175">
                                      <w:marLeft w:val="0"/>
                                      <w:marRight w:val="0"/>
                                      <w:marTop w:val="0"/>
                                      <w:marBottom w:val="0"/>
                                      <w:divBdr>
                                        <w:top w:val="none" w:sz="0" w:space="0" w:color="auto"/>
                                        <w:left w:val="none" w:sz="0" w:space="0" w:color="auto"/>
                                        <w:bottom w:val="none" w:sz="0" w:space="0" w:color="auto"/>
                                        <w:right w:val="none" w:sz="0" w:space="0" w:color="auto"/>
                                      </w:divBdr>
                                    </w:div>
                                  </w:divsChild>
                                </w:div>
                                <w:div w:id="1164273770">
                                  <w:blockQuote w:val="1"/>
                                  <w:marLeft w:val="0"/>
                                  <w:marRight w:val="0"/>
                                  <w:marTop w:val="300"/>
                                  <w:marBottom w:val="300"/>
                                  <w:divBdr>
                                    <w:top w:val="none" w:sz="0" w:space="0" w:color="auto"/>
                                    <w:left w:val="single" w:sz="36" w:space="0" w:color="66A6FF"/>
                                    <w:bottom w:val="none" w:sz="0" w:space="0" w:color="auto"/>
                                    <w:right w:val="none" w:sz="0" w:space="0" w:color="auto"/>
                                  </w:divBdr>
                                </w:div>
                                <w:div w:id="1603882520">
                                  <w:marLeft w:val="0"/>
                                  <w:marRight w:val="0"/>
                                  <w:marTop w:val="0"/>
                                  <w:marBottom w:val="0"/>
                                  <w:divBdr>
                                    <w:top w:val="none" w:sz="0" w:space="0" w:color="auto"/>
                                    <w:left w:val="none" w:sz="0" w:space="0" w:color="auto"/>
                                    <w:bottom w:val="none" w:sz="0" w:space="0" w:color="auto"/>
                                    <w:right w:val="none" w:sz="0" w:space="0" w:color="auto"/>
                                  </w:divBdr>
                                  <w:divsChild>
                                    <w:div w:id="1195775267">
                                      <w:marLeft w:val="0"/>
                                      <w:marRight w:val="0"/>
                                      <w:marTop w:val="0"/>
                                      <w:marBottom w:val="0"/>
                                      <w:divBdr>
                                        <w:top w:val="none" w:sz="0" w:space="0" w:color="auto"/>
                                        <w:left w:val="none" w:sz="0" w:space="0" w:color="auto"/>
                                        <w:bottom w:val="none" w:sz="0" w:space="0" w:color="auto"/>
                                        <w:right w:val="none" w:sz="0" w:space="0" w:color="auto"/>
                                      </w:divBdr>
                                    </w:div>
                                  </w:divsChild>
                                </w:div>
                                <w:div w:id="1481506928">
                                  <w:blockQuote w:val="1"/>
                                  <w:marLeft w:val="0"/>
                                  <w:marRight w:val="0"/>
                                  <w:marTop w:val="300"/>
                                  <w:marBottom w:val="300"/>
                                  <w:divBdr>
                                    <w:top w:val="none" w:sz="0" w:space="0" w:color="auto"/>
                                    <w:left w:val="single" w:sz="36" w:space="0" w:color="66A6FF"/>
                                    <w:bottom w:val="none" w:sz="0" w:space="0" w:color="auto"/>
                                    <w:right w:val="none" w:sz="0" w:space="0" w:color="auto"/>
                                  </w:divBdr>
                                </w:div>
                                <w:div w:id="1413818884">
                                  <w:marLeft w:val="0"/>
                                  <w:marRight w:val="0"/>
                                  <w:marTop w:val="0"/>
                                  <w:marBottom w:val="225"/>
                                  <w:divBdr>
                                    <w:top w:val="none" w:sz="0" w:space="0" w:color="auto"/>
                                    <w:left w:val="none" w:sz="0" w:space="0" w:color="auto"/>
                                    <w:bottom w:val="none" w:sz="0" w:space="0" w:color="auto"/>
                                    <w:right w:val="none" w:sz="0" w:space="0" w:color="auto"/>
                                  </w:divBdr>
                                </w:div>
                                <w:div w:id="1824856371">
                                  <w:blockQuote w:val="1"/>
                                  <w:marLeft w:val="0"/>
                                  <w:marRight w:val="0"/>
                                  <w:marTop w:val="300"/>
                                  <w:marBottom w:val="300"/>
                                  <w:divBdr>
                                    <w:top w:val="none" w:sz="0" w:space="0" w:color="auto"/>
                                    <w:left w:val="single" w:sz="36" w:space="0" w:color="66A6FF"/>
                                    <w:bottom w:val="none" w:sz="0" w:space="0" w:color="auto"/>
                                    <w:right w:val="none" w:sz="0" w:space="0" w:color="auto"/>
                                  </w:divBdr>
                                </w:div>
                                <w:div w:id="1569537434">
                                  <w:blockQuote w:val="1"/>
                                  <w:marLeft w:val="0"/>
                                  <w:marRight w:val="0"/>
                                  <w:marTop w:val="300"/>
                                  <w:marBottom w:val="300"/>
                                  <w:divBdr>
                                    <w:top w:val="none" w:sz="0" w:space="0" w:color="auto"/>
                                    <w:left w:val="single" w:sz="36" w:space="0" w:color="66A6FF"/>
                                    <w:bottom w:val="none" w:sz="0" w:space="0" w:color="auto"/>
                                    <w:right w:val="none" w:sz="0" w:space="0" w:color="auto"/>
                                  </w:divBdr>
                                </w:div>
                                <w:div w:id="59788998">
                                  <w:marLeft w:val="0"/>
                                  <w:marRight w:val="0"/>
                                  <w:marTop w:val="0"/>
                                  <w:marBottom w:val="0"/>
                                  <w:divBdr>
                                    <w:top w:val="none" w:sz="0" w:space="0" w:color="auto"/>
                                    <w:left w:val="none" w:sz="0" w:space="0" w:color="auto"/>
                                    <w:bottom w:val="none" w:sz="0" w:space="0" w:color="auto"/>
                                    <w:right w:val="none" w:sz="0" w:space="0" w:color="auto"/>
                                  </w:divBdr>
                                  <w:divsChild>
                                    <w:div w:id="1716420460">
                                      <w:marLeft w:val="0"/>
                                      <w:marRight w:val="0"/>
                                      <w:marTop w:val="0"/>
                                      <w:marBottom w:val="0"/>
                                      <w:divBdr>
                                        <w:top w:val="none" w:sz="0" w:space="0" w:color="auto"/>
                                        <w:left w:val="none" w:sz="0" w:space="0" w:color="auto"/>
                                        <w:bottom w:val="none" w:sz="0" w:space="0" w:color="auto"/>
                                        <w:right w:val="none" w:sz="0" w:space="0" w:color="auto"/>
                                      </w:divBdr>
                                    </w:div>
                                  </w:divsChild>
                                </w:div>
                                <w:div w:id="1510875667">
                                  <w:marLeft w:val="0"/>
                                  <w:marRight w:val="0"/>
                                  <w:marTop w:val="0"/>
                                  <w:marBottom w:val="0"/>
                                  <w:divBdr>
                                    <w:top w:val="none" w:sz="0" w:space="0" w:color="auto"/>
                                    <w:left w:val="none" w:sz="0" w:space="0" w:color="auto"/>
                                    <w:bottom w:val="none" w:sz="0" w:space="0" w:color="auto"/>
                                    <w:right w:val="none" w:sz="0" w:space="0" w:color="auto"/>
                                  </w:divBdr>
                                  <w:divsChild>
                                    <w:div w:id="250355503">
                                      <w:marLeft w:val="0"/>
                                      <w:marRight w:val="0"/>
                                      <w:marTop w:val="0"/>
                                      <w:marBottom w:val="0"/>
                                      <w:divBdr>
                                        <w:top w:val="none" w:sz="0" w:space="0" w:color="auto"/>
                                        <w:left w:val="none" w:sz="0" w:space="0" w:color="auto"/>
                                        <w:bottom w:val="none" w:sz="0" w:space="0" w:color="auto"/>
                                        <w:right w:val="none" w:sz="0" w:space="0" w:color="auto"/>
                                      </w:divBdr>
                                    </w:div>
                                  </w:divsChild>
                                </w:div>
                                <w:div w:id="324019149">
                                  <w:marLeft w:val="0"/>
                                  <w:marRight w:val="0"/>
                                  <w:marTop w:val="0"/>
                                  <w:marBottom w:val="0"/>
                                  <w:divBdr>
                                    <w:top w:val="none" w:sz="0" w:space="0" w:color="auto"/>
                                    <w:left w:val="none" w:sz="0" w:space="0" w:color="auto"/>
                                    <w:bottom w:val="none" w:sz="0" w:space="0" w:color="auto"/>
                                    <w:right w:val="none" w:sz="0" w:space="0" w:color="auto"/>
                                  </w:divBdr>
                                  <w:divsChild>
                                    <w:div w:id="941761842">
                                      <w:marLeft w:val="0"/>
                                      <w:marRight w:val="0"/>
                                      <w:marTop w:val="0"/>
                                      <w:marBottom w:val="0"/>
                                      <w:divBdr>
                                        <w:top w:val="none" w:sz="0" w:space="0" w:color="auto"/>
                                        <w:left w:val="none" w:sz="0" w:space="0" w:color="auto"/>
                                        <w:bottom w:val="none" w:sz="0" w:space="0" w:color="auto"/>
                                        <w:right w:val="none" w:sz="0" w:space="0" w:color="auto"/>
                                      </w:divBdr>
                                    </w:div>
                                  </w:divsChild>
                                </w:div>
                                <w:div w:id="77676861">
                                  <w:marLeft w:val="0"/>
                                  <w:marRight w:val="0"/>
                                  <w:marTop w:val="0"/>
                                  <w:marBottom w:val="0"/>
                                  <w:divBdr>
                                    <w:top w:val="none" w:sz="0" w:space="0" w:color="auto"/>
                                    <w:left w:val="none" w:sz="0" w:space="0" w:color="auto"/>
                                    <w:bottom w:val="none" w:sz="0" w:space="0" w:color="auto"/>
                                    <w:right w:val="none" w:sz="0" w:space="0" w:color="auto"/>
                                  </w:divBdr>
                                  <w:divsChild>
                                    <w:div w:id="333654219">
                                      <w:marLeft w:val="0"/>
                                      <w:marRight w:val="0"/>
                                      <w:marTop w:val="0"/>
                                      <w:marBottom w:val="0"/>
                                      <w:divBdr>
                                        <w:top w:val="none" w:sz="0" w:space="0" w:color="auto"/>
                                        <w:left w:val="none" w:sz="0" w:space="0" w:color="auto"/>
                                        <w:bottom w:val="none" w:sz="0" w:space="0" w:color="auto"/>
                                        <w:right w:val="none" w:sz="0" w:space="0" w:color="auto"/>
                                      </w:divBdr>
                                    </w:div>
                                  </w:divsChild>
                                </w:div>
                                <w:div w:id="542793889">
                                  <w:marLeft w:val="0"/>
                                  <w:marRight w:val="0"/>
                                  <w:marTop w:val="0"/>
                                  <w:marBottom w:val="0"/>
                                  <w:divBdr>
                                    <w:top w:val="none" w:sz="0" w:space="0" w:color="auto"/>
                                    <w:left w:val="none" w:sz="0" w:space="0" w:color="auto"/>
                                    <w:bottom w:val="none" w:sz="0" w:space="0" w:color="auto"/>
                                    <w:right w:val="none" w:sz="0" w:space="0" w:color="auto"/>
                                  </w:divBdr>
                                  <w:divsChild>
                                    <w:div w:id="1680428612">
                                      <w:marLeft w:val="0"/>
                                      <w:marRight w:val="0"/>
                                      <w:marTop w:val="0"/>
                                      <w:marBottom w:val="0"/>
                                      <w:divBdr>
                                        <w:top w:val="none" w:sz="0" w:space="0" w:color="auto"/>
                                        <w:left w:val="none" w:sz="0" w:space="0" w:color="auto"/>
                                        <w:bottom w:val="none" w:sz="0" w:space="0" w:color="auto"/>
                                        <w:right w:val="none" w:sz="0" w:space="0" w:color="auto"/>
                                      </w:divBdr>
                                    </w:div>
                                  </w:divsChild>
                                </w:div>
                                <w:div w:id="1207987827">
                                  <w:marLeft w:val="0"/>
                                  <w:marRight w:val="0"/>
                                  <w:marTop w:val="0"/>
                                  <w:marBottom w:val="0"/>
                                  <w:divBdr>
                                    <w:top w:val="none" w:sz="0" w:space="0" w:color="auto"/>
                                    <w:left w:val="none" w:sz="0" w:space="0" w:color="auto"/>
                                    <w:bottom w:val="none" w:sz="0" w:space="0" w:color="auto"/>
                                    <w:right w:val="none" w:sz="0" w:space="0" w:color="auto"/>
                                  </w:divBdr>
                                  <w:divsChild>
                                    <w:div w:id="803618735">
                                      <w:marLeft w:val="0"/>
                                      <w:marRight w:val="0"/>
                                      <w:marTop w:val="0"/>
                                      <w:marBottom w:val="0"/>
                                      <w:divBdr>
                                        <w:top w:val="none" w:sz="0" w:space="0" w:color="auto"/>
                                        <w:left w:val="none" w:sz="0" w:space="0" w:color="auto"/>
                                        <w:bottom w:val="none" w:sz="0" w:space="0" w:color="auto"/>
                                        <w:right w:val="none" w:sz="0" w:space="0" w:color="auto"/>
                                      </w:divBdr>
                                    </w:div>
                                  </w:divsChild>
                                </w:div>
                                <w:div w:id="123158897">
                                  <w:marLeft w:val="0"/>
                                  <w:marRight w:val="0"/>
                                  <w:marTop w:val="0"/>
                                  <w:marBottom w:val="0"/>
                                  <w:divBdr>
                                    <w:top w:val="none" w:sz="0" w:space="0" w:color="auto"/>
                                    <w:left w:val="none" w:sz="0" w:space="0" w:color="auto"/>
                                    <w:bottom w:val="none" w:sz="0" w:space="0" w:color="auto"/>
                                    <w:right w:val="none" w:sz="0" w:space="0" w:color="auto"/>
                                  </w:divBdr>
                                  <w:divsChild>
                                    <w:div w:id="1232959106">
                                      <w:marLeft w:val="0"/>
                                      <w:marRight w:val="0"/>
                                      <w:marTop w:val="0"/>
                                      <w:marBottom w:val="0"/>
                                      <w:divBdr>
                                        <w:top w:val="none" w:sz="0" w:space="0" w:color="auto"/>
                                        <w:left w:val="none" w:sz="0" w:space="0" w:color="auto"/>
                                        <w:bottom w:val="none" w:sz="0" w:space="0" w:color="auto"/>
                                        <w:right w:val="none" w:sz="0" w:space="0" w:color="auto"/>
                                      </w:divBdr>
                                    </w:div>
                                  </w:divsChild>
                                </w:div>
                                <w:div w:id="1628244345">
                                  <w:marLeft w:val="0"/>
                                  <w:marRight w:val="0"/>
                                  <w:marTop w:val="0"/>
                                  <w:marBottom w:val="0"/>
                                  <w:divBdr>
                                    <w:top w:val="none" w:sz="0" w:space="0" w:color="auto"/>
                                    <w:left w:val="none" w:sz="0" w:space="0" w:color="auto"/>
                                    <w:bottom w:val="none" w:sz="0" w:space="0" w:color="auto"/>
                                    <w:right w:val="none" w:sz="0" w:space="0" w:color="auto"/>
                                  </w:divBdr>
                                  <w:divsChild>
                                    <w:div w:id="708189095">
                                      <w:marLeft w:val="0"/>
                                      <w:marRight w:val="0"/>
                                      <w:marTop w:val="0"/>
                                      <w:marBottom w:val="0"/>
                                      <w:divBdr>
                                        <w:top w:val="none" w:sz="0" w:space="0" w:color="auto"/>
                                        <w:left w:val="none" w:sz="0" w:space="0" w:color="auto"/>
                                        <w:bottom w:val="none" w:sz="0" w:space="0" w:color="auto"/>
                                        <w:right w:val="none" w:sz="0" w:space="0" w:color="auto"/>
                                      </w:divBdr>
                                    </w:div>
                                  </w:divsChild>
                                </w:div>
                                <w:div w:id="1623926357">
                                  <w:marLeft w:val="0"/>
                                  <w:marRight w:val="0"/>
                                  <w:marTop w:val="0"/>
                                  <w:marBottom w:val="225"/>
                                  <w:divBdr>
                                    <w:top w:val="none" w:sz="0" w:space="0" w:color="auto"/>
                                    <w:left w:val="none" w:sz="0" w:space="0" w:color="auto"/>
                                    <w:bottom w:val="none" w:sz="0" w:space="0" w:color="auto"/>
                                    <w:right w:val="none" w:sz="0" w:space="0" w:color="auto"/>
                                  </w:divBdr>
                                </w:div>
                                <w:div w:id="1474907322">
                                  <w:marLeft w:val="0"/>
                                  <w:marRight w:val="0"/>
                                  <w:marTop w:val="0"/>
                                  <w:marBottom w:val="0"/>
                                  <w:divBdr>
                                    <w:top w:val="none" w:sz="0" w:space="0" w:color="auto"/>
                                    <w:left w:val="none" w:sz="0" w:space="0" w:color="auto"/>
                                    <w:bottom w:val="none" w:sz="0" w:space="0" w:color="auto"/>
                                    <w:right w:val="none" w:sz="0" w:space="0" w:color="auto"/>
                                  </w:divBdr>
                                  <w:divsChild>
                                    <w:div w:id="647631078">
                                      <w:marLeft w:val="0"/>
                                      <w:marRight w:val="0"/>
                                      <w:marTop w:val="0"/>
                                      <w:marBottom w:val="0"/>
                                      <w:divBdr>
                                        <w:top w:val="none" w:sz="0" w:space="0" w:color="auto"/>
                                        <w:left w:val="none" w:sz="0" w:space="0" w:color="auto"/>
                                        <w:bottom w:val="none" w:sz="0" w:space="0" w:color="auto"/>
                                        <w:right w:val="none" w:sz="0" w:space="0" w:color="auto"/>
                                      </w:divBdr>
                                    </w:div>
                                  </w:divsChild>
                                </w:div>
                                <w:div w:id="927690086">
                                  <w:marLeft w:val="0"/>
                                  <w:marRight w:val="0"/>
                                  <w:marTop w:val="0"/>
                                  <w:marBottom w:val="0"/>
                                  <w:divBdr>
                                    <w:top w:val="none" w:sz="0" w:space="0" w:color="auto"/>
                                    <w:left w:val="none" w:sz="0" w:space="0" w:color="auto"/>
                                    <w:bottom w:val="none" w:sz="0" w:space="0" w:color="auto"/>
                                    <w:right w:val="none" w:sz="0" w:space="0" w:color="auto"/>
                                  </w:divBdr>
                                  <w:divsChild>
                                    <w:div w:id="400104695">
                                      <w:marLeft w:val="0"/>
                                      <w:marRight w:val="0"/>
                                      <w:marTop w:val="0"/>
                                      <w:marBottom w:val="0"/>
                                      <w:divBdr>
                                        <w:top w:val="none" w:sz="0" w:space="0" w:color="auto"/>
                                        <w:left w:val="none" w:sz="0" w:space="0" w:color="auto"/>
                                        <w:bottom w:val="none" w:sz="0" w:space="0" w:color="auto"/>
                                        <w:right w:val="none" w:sz="0" w:space="0" w:color="auto"/>
                                      </w:divBdr>
                                    </w:div>
                                  </w:divsChild>
                                </w:div>
                                <w:div w:id="308022627">
                                  <w:marLeft w:val="0"/>
                                  <w:marRight w:val="0"/>
                                  <w:marTop w:val="0"/>
                                  <w:marBottom w:val="225"/>
                                  <w:divBdr>
                                    <w:top w:val="none" w:sz="0" w:space="0" w:color="auto"/>
                                    <w:left w:val="none" w:sz="0" w:space="0" w:color="auto"/>
                                    <w:bottom w:val="none" w:sz="0" w:space="0" w:color="auto"/>
                                    <w:right w:val="none" w:sz="0" w:space="0" w:color="auto"/>
                                  </w:divBdr>
                                </w:div>
                                <w:div w:id="676888462">
                                  <w:marLeft w:val="0"/>
                                  <w:marRight w:val="0"/>
                                  <w:marTop w:val="0"/>
                                  <w:marBottom w:val="0"/>
                                  <w:divBdr>
                                    <w:top w:val="none" w:sz="0" w:space="0" w:color="auto"/>
                                    <w:left w:val="none" w:sz="0" w:space="0" w:color="auto"/>
                                    <w:bottom w:val="none" w:sz="0" w:space="0" w:color="auto"/>
                                    <w:right w:val="none" w:sz="0" w:space="0" w:color="auto"/>
                                  </w:divBdr>
                                </w:div>
                                <w:div w:id="210505722">
                                  <w:marLeft w:val="0"/>
                                  <w:marRight w:val="0"/>
                                  <w:marTop w:val="0"/>
                                  <w:marBottom w:val="0"/>
                                  <w:divBdr>
                                    <w:top w:val="none" w:sz="0" w:space="0" w:color="auto"/>
                                    <w:left w:val="none" w:sz="0" w:space="0" w:color="auto"/>
                                    <w:bottom w:val="none" w:sz="0" w:space="0" w:color="auto"/>
                                    <w:right w:val="none" w:sz="0" w:space="0" w:color="auto"/>
                                  </w:divBdr>
                                  <w:divsChild>
                                    <w:div w:id="712460947">
                                      <w:marLeft w:val="0"/>
                                      <w:marRight w:val="0"/>
                                      <w:marTop w:val="0"/>
                                      <w:marBottom w:val="0"/>
                                      <w:divBdr>
                                        <w:top w:val="none" w:sz="0" w:space="0" w:color="auto"/>
                                        <w:left w:val="none" w:sz="0" w:space="0" w:color="auto"/>
                                        <w:bottom w:val="none" w:sz="0" w:space="0" w:color="auto"/>
                                        <w:right w:val="none" w:sz="0" w:space="0" w:color="auto"/>
                                      </w:divBdr>
                                    </w:div>
                                  </w:divsChild>
                                </w:div>
                                <w:div w:id="1810705711">
                                  <w:marLeft w:val="0"/>
                                  <w:marRight w:val="0"/>
                                  <w:marTop w:val="0"/>
                                  <w:marBottom w:val="0"/>
                                  <w:divBdr>
                                    <w:top w:val="none" w:sz="0" w:space="0" w:color="auto"/>
                                    <w:left w:val="none" w:sz="0" w:space="0" w:color="auto"/>
                                    <w:bottom w:val="none" w:sz="0" w:space="0" w:color="auto"/>
                                    <w:right w:val="none" w:sz="0" w:space="0" w:color="auto"/>
                                  </w:divBdr>
                                  <w:divsChild>
                                    <w:div w:id="160779696">
                                      <w:marLeft w:val="0"/>
                                      <w:marRight w:val="0"/>
                                      <w:marTop w:val="0"/>
                                      <w:marBottom w:val="0"/>
                                      <w:divBdr>
                                        <w:top w:val="none" w:sz="0" w:space="0" w:color="auto"/>
                                        <w:left w:val="none" w:sz="0" w:space="0" w:color="auto"/>
                                        <w:bottom w:val="none" w:sz="0" w:space="0" w:color="auto"/>
                                        <w:right w:val="none" w:sz="0" w:space="0" w:color="auto"/>
                                      </w:divBdr>
                                    </w:div>
                                  </w:divsChild>
                                </w:div>
                                <w:div w:id="1728718724">
                                  <w:marLeft w:val="0"/>
                                  <w:marRight w:val="0"/>
                                  <w:marTop w:val="0"/>
                                  <w:marBottom w:val="0"/>
                                  <w:divBdr>
                                    <w:top w:val="none" w:sz="0" w:space="0" w:color="auto"/>
                                    <w:left w:val="none" w:sz="0" w:space="0" w:color="auto"/>
                                    <w:bottom w:val="none" w:sz="0" w:space="0" w:color="auto"/>
                                    <w:right w:val="none" w:sz="0" w:space="0" w:color="auto"/>
                                  </w:divBdr>
                                  <w:divsChild>
                                    <w:div w:id="1859927581">
                                      <w:marLeft w:val="0"/>
                                      <w:marRight w:val="0"/>
                                      <w:marTop w:val="0"/>
                                      <w:marBottom w:val="0"/>
                                      <w:divBdr>
                                        <w:top w:val="none" w:sz="0" w:space="0" w:color="auto"/>
                                        <w:left w:val="none" w:sz="0" w:space="0" w:color="auto"/>
                                        <w:bottom w:val="none" w:sz="0" w:space="0" w:color="auto"/>
                                        <w:right w:val="none" w:sz="0" w:space="0" w:color="auto"/>
                                      </w:divBdr>
                                    </w:div>
                                  </w:divsChild>
                                </w:div>
                                <w:div w:id="1515456910">
                                  <w:marLeft w:val="0"/>
                                  <w:marRight w:val="0"/>
                                  <w:marTop w:val="0"/>
                                  <w:marBottom w:val="0"/>
                                  <w:divBdr>
                                    <w:top w:val="none" w:sz="0" w:space="0" w:color="auto"/>
                                    <w:left w:val="none" w:sz="0" w:space="0" w:color="auto"/>
                                    <w:bottom w:val="none" w:sz="0" w:space="0" w:color="auto"/>
                                    <w:right w:val="none" w:sz="0" w:space="0" w:color="auto"/>
                                  </w:divBdr>
                                  <w:divsChild>
                                    <w:div w:id="309939801">
                                      <w:marLeft w:val="0"/>
                                      <w:marRight w:val="0"/>
                                      <w:marTop w:val="0"/>
                                      <w:marBottom w:val="0"/>
                                      <w:divBdr>
                                        <w:top w:val="none" w:sz="0" w:space="0" w:color="auto"/>
                                        <w:left w:val="none" w:sz="0" w:space="0" w:color="auto"/>
                                        <w:bottom w:val="none" w:sz="0" w:space="0" w:color="auto"/>
                                        <w:right w:val="none" w:sz="0" w:space="0" w:color="auto"/>
                                      </w:divBdr>
                                    </w:div>
                                  </w:divsChild>
                                </w:div>
                                <w:div w:id="1253246758">
                                  <w:marLeft w:val="0"/>
                                  <w:marRight w:val="0"/>
                                  <w:marTop w:val="0"/>
                                  <w:marBottom w:val="0"/>
                                  <w:divBdr>
                                    <w:top w:val="none" w:sz="0" w:space="0" w:color="auto"/>
                                    <w:left w:val="none" w:sz="0" w:space="0" w:color="auto"/>
                                    <w:bottom w:val="none" w:sz="0" w:space="0" w:color="auto"/>
                                    <w:right w:val="none" w:sz="0" w:space="0" w:color="auto"/>
                                  </w:divBdr>
                                  <w:divsChild>
                                    <w:div w:id="231547745">
                                      <w:marLeft w:val="0"/>
                                      <w:marRight w:val="0"/>
                                      <w:marTop w:val="0"/>
                                      <w:marBottom w:val="0"/>
                                      <w:divBdr>
                                        <w:top w:val="none" w:sz="0" w:space="0" w:color="auto"/>
                                        <w:left w:val="none" w:sz="0" w:space="0" w:color="auto"/>
                                        <w:bottom w:val="none" w:sz="0" w:space="0" w:color="auto"/>
                                        <w:right w:val="none" w:sz="0" w:space="0" w:color="auto"/>
                                      </w:divBdr>
                                    </w:div>
                                  </w:divsChild>
                                </w:div>
                                <w:div w:id="1453936722">
                                  <w:marLeft w:val="0"/>
                                  <w:marRight w:val="0"/>
                                  <w:marTop w:val="0"/>
                                  <w:marBottom w:val="0"/>
                                  <w:divBdr>
                                    <w:top w:val="none" w:sz="0" w:space="0" w:color="auto"/>
                                    <w:left w:val="none" w:sz="0" w:space="0" w:color="auto"/>
                                    <w:bottom w:val="none" w:sz="0" w:space="0" w:color="auto"/>
                                    <w:right w:val="none" w:sz="0" w:space="0" w:color="auto"/>
                                  </w:divBdr>
                                  <w:divsChild>
                                    <w:div w:id="1111824218">
                                      <w:marLeft w:val="0"/>
                                      <w:marRight w:val="0"/>
                                      <w:marTop w:val="0"/>
                                      <w:marBottom w:val="0"/>
                                      <w:divBdr>
                                        <w:top w:val="none" w:sz="0" w:space="0" w:color="auto"/>
                                        <w:left w:val="none" w:sz="0" w:space="0" w:color="auto"/>
                                        <w:bottom w:val="none" w:sz="0" w:space="0" w:color="auto"/>
                                        <w:right w:val="none" w:sz="0" w:space="0" w:color="auto"/>
                                      </w:divBdr>
                                    </w:div>
                                  </w:divsChild>
                                </w:div>
                                <w:div w:id="1768958123">
                                  <w:marLeft w:val="0"/>
                                  <w:marRight w:val="0"/>
                                  <w:marTop w:val="0"/>
                                  <w:marBottom w:val="0"/>
                                  <w:divBdr>
                                    <w:top w:val="none" w:sz="0" w:space="0" w:color="auto"/>
                                    <w:left w:val="none" w:sz="0" w:space="0" w:color="auto"/>
                                    <w:bottom w:val="none" w:sz="0" w:space="0" w:color="auto"/>
                                    <w:right w:val="none" w:sz="0" w:space="0" w:color="auto"/>
                                  </w:divBdr>
                                  <w:divsChild>
                                    <w:div w:id="73476962">
                                      <w:marLeft w:val="0"/>
                                      <w:marRight w:val="0"/>
                                      <w:marTop w:val="0"/>
                                      <w:marBottom w:val="0"/>
                                      <w:divBdr>
                                        <w:top w:val="none" w:sz="0" w:space="0" w:color="auto"/>
                                        <w:left w:val="none" w:sz="0" w:space="0" w:color="auto"/>
                                        <w:bottom w:val="none" w:sz="0" w:space="0" w:color="auto"/>
                                        <w:right w:val="none" w:sz="0" w:space="0" w:color="auto"/>
                                      </w:divBdr>
                                    </w:div>
                                  </w:divsChild>
                                </w:div>
                                <w:div w:id="1024286692">
                                  <w:marLeft w:val="0"/>
                                  <w:marRight w:val="0"/>
                                  <w:marTop w:val="0"/>
                                  <w:marBottom w:val="0"/>
                                  <w:divBdr>
                                    <w:top w:val="none" w:sz="0" w:space="0" w:color="auto"/>
                                    <w:left w:val="none" w:sz="0" w:space="0" w:color="auto"/>
                                    <w:bottom w:val="none" w:sz="0" w:space="0" w:color="auto"/>
                                    <w:right w:val="none" w:sz="0" w:space="0" w:color="auto"/>
                                  </w:divBdr>
                                  <w:divsChild>
                                    <w:div w:id="1195190199">
                                      <w:marLeft w:val="0"/>
                                      <w:marRight w:val="0"/>
                                      <w:marTop w:val="0"/>
                                      <w:marBottom w:val="0"/>
                                      <w:divBdr>
                                        <w:top w:val="none" w:sz="0" w:space="0" w:color="auto"/>
                                        <w:left w:val="none" w:sz="0" w:space="0" w:color="auto"/>
                                        <w:bottom w:val="none" w:sz="0" w:space="0" w:color="auto"/>
                                        <w:right w:val="none" w:sz="0" w:space="0" w:color="auto"/>
                                      </w:divBdr>
                                    </w:div>
                                  </w:divsChild>
                                </w:div>
                                <w:div w:id="1327441222">
                                  <w:marLeft w:val="0"/>
                                  <w:marRight w:val="0"/>
                                  <w:marTop w:val="0"/>
                                  <w:marBottom w:val="0"/>
                                  <w:divBdr>
                                    <w:top w:val="none" w:sz="0" w:space="0" w:color="auto"/>
                                    <w:left w:val="none" w:sz="0" w:space="0" w:color="auto"/>
                                    <w:bottom w:val="none" w:sz="0" w:space="0" w:color="auto"/>
                                    <w:right w:val="none" w:sz="0" w:space="0" w:color="auto"/>
                                  </w:divBdr>
                                  <w:divsChild>
                                    <w:div w:id="1324115790">
                                      <w:marLeft w:val="0"/>
                                      <w:marRight w:val="0"/>
                                      <w:marTop w:val="0"/>
                                      <w:marBottom w:val="0"/>
                                      <w:divBdr>
                                        <w:top w:val="none" w:sz="0" w:space="0" w:color="auto"/>
                                        <w:left w:val="none" w:sz="0" w:space="0" w:color="auto"/>
                                        <w:bottom w:val="none" w:sz="0" w:space="0" w:color="auto"/>
                                        <w:right w:val="none" w:sz="0" w:space="0" w:color="auto"/>
                                      </w:divBdr>
                                    </w:div>
                                  </w:divsChild>
                                </w:div>
                                <w:div w:id="1896358455">
                                  <w:marLeft w:val="0"/>
                                  <w:marRight w:val="0"/>
                                  <w:marTop w:val="0"/>
                                  <w:marBottom w:val="225"/>
                                  <w:divBdr>
                                    <w:top w:val="none" w:sz="0" w:space="0" w:color="auto"/>
                                    <w:left w:val="none" w:sz="0" w:space="0" w:color="auto"/>
                                    <w:bottom w:val="none" w:sz="0" w:space="0" w:color="auto"/>
                                    <w:right w:val="none" w:sz="0" w:space="0" w:color="auto"/>
                                  </w:divBdr>
                                </w:div>
                                <w:div w:id="960113514">
                                  <w:marLeft w:val="0"/>
                                  <w:marRight w:val="0"/>
                                  <w:marTop w:val="0"/>
                                  <w:marBottom w:val="225"/>
                                  <w:divBdr>
                                    <w:top w:val="none" w:sz="0" w:space="0" w:color="auto"/>
                                    <w:left w:val="none" w:sz="0" w:space="0" w:color="auto"/>
                                    <w:bottom w:val="none" w:sz="0" w:space="0" w:color="auto"/>
                                    <w:right w:val="none" w:sz="0" w:space="0" w:color="auto"/>
                                  </w:divBdr>
                                </w:div>
                              </w:divsChild>
                            </w:div>
                            <w:div w:id="2088569629">
                              <w:marLeft w:val="0"/>
                              <w:marRight w:val="0"/>
                              <w:marTop w:val="0"/>
                              <w:marBottom w:val="0"/>
                              <w:divBdr>
                                <w:top w:val="single" w:sz="6" w:space="0" w:color="EEEEEE"/>
                                <w:left w:val="single" w:sz="6" w:space="0" w:color="EEEEEE"/>
                                <w:bottom w:val="single" w:sz="6" w:space="0" w:color="EEEEEE"/>
                                <w:right w:val="single" w:sz="6" w:space="0" w:color="EEEEEE"/>
                              </w:divBdr>
                              <w:divsChild>
                                <w:div w:id="1203134284">
                                  <w:marLeft w:val="0"/>
                                  <w:marRight w:val="0"/>
                                  <w:marTop w:val="0"/>
                                  <w:marBottom w:val="0"/>
                                  <w:divBdr>
                                    <w:top w:val="none" w:sz="0" w:space="0" w:color="auto"/>
                                    <w:left w:val="none" w:sz="0" w:space="0" w:color="auto"/>
                                    <w:bottom w:val="none" w:sz="0" w:space="0" w:color="auto"/>
                                    <w:right w:val="none" w:sz="0" w:space="0" w:color="auto"/>
                                  </w:divBdr>
                                </w:div>
                                <w:div w:id="301278098">
                                  <w:marLeft w:val="0"/>
                                  <w:marRight w:val="0"/>
                                  <w:marTop w:val="0"/>
                                  <w:marBottom w:val="0"/>
                                  <w:divBdr>
                                    <w:top w:val="none" w:sz="0" w:space="0" w:color="auto"/>
                                    <w:left w:val="none" w:sz="0" w:space="0" w:color="auto"/>
                                    <w:bottom w:val="none" w:sz="0" w:space="0" w:color="auto"/>
                                    <w:right w:val="none" w:sz="0" w:space="0" w:color="auto"/>
                                  </w:divBdr>
                                </w:div>
                                <w:div w:id="771896644">
                                  <w:marLeft w:val="0"/>
                                  <w:marRight w:val="0"/>
                                  <w:marTop w:val="0"/>
                                  <w:marBottom w:val="0"/>
                                  <w:divBdr>
                                    <w:top w:val="none" w:sz="0" w:space="0" w:color="auto"/>
                                    <w:left w:val="none" w:sz="0" w:space="0" w:color="auto"/>
                                    <w:bottom w:val="none" w:sz="0" w:space="0" w:color="auto"/>
                                    <w:right w:val="none" w:sz="0" w:space="0" w:color="auto"/>
                                  </w:divBdr>
                                </w:div>
                              </w:divsChild>
                            </w:div>
                            <w:div w:id="964120900">
                              <w:marLeft w:val="0"/>
                              <w:marRight w:val="0"/>
                              <w:marTop w:val="0"/>
                              <w:marBottom w:val="0"/>
                              <w:divBdr>
                                <w:top w:val="none" w:sz="0" w:space="0" w:color="auto"/>
                                <w:left w:val="none" w:sz="0" w:space="0" w:color="auto"/>
                                <w:bottom w:val="none" w:sz="0" w:space="0" w:color="auto"/>
                                <w:right w:val="none" w:sz="0" w:space="0" w:color="auto"/>
                              </w:divBdr>
                              <w:divsChild>
                                <w:div w:id="792865850">
                                  <w:marLeft w:val="0"/>
                                  <w:marRight w:val="0"/>
                                  <w:marTop w:val="0"/>
                                  <w:marBottom w:val="0"/>
                                  <w:divBdr>
                                    <w:top w:val="none" w:sz="0" w:space="0" w:color="auto"/>
                                    <w:left w:val="none" w:sz="0" w:space="0" w:color="auto"/>
                                    <w:bottom w:val="none" w:sz="0" w:space="0" w:color="auto"/>
                                    <w:right w:val="none" w:sz="0" w:space="0" w:color="auto"/>
                                  </w:divBdr>
                                  <w:divsChild>
                                    <w:div w:id="19728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8874">
                              <w:marLeft w:val="0"/>
                              <w:marRight w:val="0"/>
                              <w:marTop w:val="60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hyperlink" Target="http://termux.net/bootstrap/" TargetMode="External"/><Relationship Id="rId42" Type="http://schemas.openxmlformats.org/officeDocument/2006/relationships/image" Target="media/image21.png"/><Relationship Id="rId63" Type="http://schemas.openxmlformats.org/officeDocument/2006/relationships/image" Target="media/image42.jpeg"/><Relationship Id="rId84" Type="http://schemas.openxmlformats.org/officeDocument/2006/relationships/image" Target="media/image62.jpeg"/><Relationship Id="rId138" Type="http://schemas.openxmlformats.org/officeDocument/2006/relationships/image" Target="media/image102.jpeg"/><Relationship Id="rId159" Type="http://schemas.openxmlformats.org/officeDocument/2006/relationships/image" Target="media/image112.jpeg"/><Relationship Id="rId170" Type="http://schemas.openxmlformats.org/officeDocument/2006/relationships/image" Target="media/image123.jpeg"/><Relationship Id="rId191" Type="http://schemas.openxmlformats.org/officeDocument/2006/relationships/image" Target="media/image136.jpeg"/><Relationship Id="rId205" Type="http://schemas.openxmlformats.org/officeDocument/2006/relationships/hyperlink" Target="https://www.sqlsec.com/2018/05/termux.html" TargetMode="External"/><Relationship Id="rId107" Type="http://schemas.openxmlformats.org/officeDocument/2006/relationships/image" Target="media/image80.jpeg"/><Relationship Id="rId11" Type="http://schemas.openxmlformats.org/officeDocument/2006/relationships/hyperlink" Target="https://sqlsec.lanzous.com/ibuzvna"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7.png"/><Relationship Id="rId102" Type="http://schemas.openxmlformats.org/officeDocument/2006/relationships/hyperlink" Target="https://www.sqlsec.com/2019/11/kode.html" TargetMode="External"/><Relationship Id="rId123" Type="http://schemas.openxmlformats.org/officeDocument/2006/relationships/hyperlink" Target="https://www.sqlsec.com/2020/04/termuxlinux.html" TargetMode="External"/><Relationship Id="rId128" Type="http://schemas.openxmlformats.org/officeDocument/2006/relationships/image" Target="media/image92.png"/><Relationship Id="rId144" Type="http://schemas.openxmlformats.org/officeDocument/2006/relationships/image" Target="media/image107.jpeg"/><Relationship Id="rId149" Type="http://schemas.openxmlformats.org/officeDocument/2006/relationships/hyperlink" Target="https://www.sqlsec.com/2019/10/hashcat.html" TargetMode="External"/><Relationship Id="rId5" Type="http://schemas.openxmlformats.org/officeDocument/2006/relationships/hyperlink" Target="https://www.sqlsec.com/2018/05/termux.html?yyue=a21bo.50862.201879" TargetMode="External"/><Relationship Id="rId90" Type="http://schemas.openxmlformats.org/officeDocument/2006/relationships/image" Target="media/image68.jpeg"/><Relationship Id="rId95" Type="http://schemas.openxmlformats.org/officeDocument/2006/relationships/hyperlink" Target="http://192.168.31.124:8080/dvwa/setup.php" TargetMode="External"/><Relationship Id="rId160" Type="http://schemas.openxmlformats.org/officeDocument/2006/relationships/image" Target="media/image113.jpeg"/><Relationship Id="rId165" Type="http://schemas.openxmlformats.org/officeDocument/2006/relationships/image" Target="media/image118.jpeg"/><Relationship Id="rId181" Type="http://schemas.openxmlformats.org/officeDocument/2006/relationships/hyperlink" Target="https://f-droid.org/packages/com.termux.window/" TargetMode="External"/><Relationship Id="rId186" Type="http://schemas.openxmlformats.org/officeDocument/2006/relationships/image" Target="media/image133.jpeg"/><Relationship Id="rId211" Type="http://schemas.openxmlformats.org/officeDocument/2006/relationships/hyperlink" Target="https://ke.qq.com/course/2898835?flowToken=1029364" TargetMode="Externa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hyperlink" Target="https://sqlsec.lanzous.com/ibq4iuj" TargetMode="External"/><Relationship Id="rId118" Type="http://schemas.openxmlformats.org/officeDocument/2006/relationships/image" Target="media/image86.jpeg"/><Relationship Id="rId134" Type="http://schemas.openxmlformats.org/officeDocument/2006/relationships/image" Target="media/image98.jpeg"/><Relationship Id="rId139" Type="http://schemas.openxmlformats.org/officeDocument/2006/relationships/image" Target="media/image103.jpeg"/><Relationship Id="rId80" Type="http://schemas.openxmlformats.org/officeDocument/2006/relationships/image" Target="media/image58.png"/><Relationship Id="rId85" Type="http://schemas.openxmlformats.org/officeDocument/2006/relationships/image" Target="media/image63.jpeg"/><Relationship Id="rId150" Type="http://schemas.openxmlformats.org/officeDocument/2006/relationships/hyperlink" Target="https://github.com/shack2/SNETCracker" TargetMode="External"/><Relationship Id="rId155" Type="http://schemas.openxmlformats.org/officeDocument/2006/relationships/hyperlink" Target="https://github.com/chaitin/xray/releases" TargetMode="External"/><Relationship Id="rId171" Type="http://schemas.openxmlformats.org/officeDocument/2006/relationships/image" Target="media/image124.jpeg"/><Relationship Id="rId176" Type="http://schemas.openxmlformats.org/officeDocument/2006/relationships/image" Target="media/image129.jpeg"/><Relationship Id="rId192" Type="http://schemas.openxmlformats.org/officeDocument/2006/relationships/image" Target="media/image137.jpeg"/><Relationship Id="rId197" Type="http://schemas.openxmlformats.org/officeDocument/2006/relationships/image" Target="media/image142.jpeg"/><Relationship Id="rId206" Type="http://schemas.openxmlformats.org/officeDocument/2006/relationships/hyperlink" Target="https://creativecommons.org/licenses/by/4.0/deed.zh" TargetMode="External"/><Relationship Id="rId201" Type="http://schemas.openxmlformats.org/officeDocument/2006/relationships/image" Target="media/image146.jpeg"/><Relationship Id="rId12" Type="http://schemas.openxmlformats.org/officeDocument/2006/relationships/hyperlink" Target="https://sqlsec.lanzous.com/ibuztyj" TargetMode="External"/><Relationship Id="rId17" Type="http://schemas.openxmlformats.org/officeDocument/2006/relationships/hyperlink" Target="https://wiki.termux.com/wiki/Main_Page"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jpeg"/><Relationship Id="rId103" Type="http://schemas.openxmlformats.org/officeDocument/2006/relationships/hyperlink" Target="https://kodcloud.com/download/" TargetMode="External"/><Relationship Id="rId108" Type="http://schemas.openxmlformats.org/officeDocument/2006/relationships/image" Target="media/image81.jpeg"/><Relationship Id="rId124" Type="http://schemas.openxmlformats.org/officeDocument/2006/relationships/image" Target="media/image90.jpeg"/><Relationship Id="rId129" Type="http://schemas.openxmlformats.org/officeDocument/2006/relationships/image" Target="media/image93.pn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69.jpeg"/><Relationship Id="rId96" Type="http://schemas.openxmlformats.org/officeDocument/2006/relationships/image" Target="media/image72.jpeg"/><Relationship Id="rId140" Type="http://schemas.openxmlformats.org/officeDocument/2006/relationships/hyperlink" Target="http://music.163.com/playlist?id=489221140" TargetMode="External"/><Relationship Id="rId145" Type="http://schemas.openxmlformats.org/officeDocument/2006/relationships/hyperlink" Target="https://www.sqlsec.com/2019/10/nc.html" TargetMode="External"/><Relationship Id="rId161" Type="http://schemas.openxmlformats.org/officeDocument/2006/relationships/image" Target="media/image114.jpeg"/><Relationship Id="rId166" Type="http://schemas.openxmlformats.org/officeDocument/2006/relationships/image" Target="media/image119.jpeg"/><Relationship Id="rId182" Type="http://schemas.openxmlformats.org/officeDocument/2006/relationships/image" Target="media/image131.jpeg"/><Relationship Id="rId187" Type="http://schemas.openxmlformats.org/officeDocument/2006/relationships/hyperlink" Target="https://play.google.com/store/apps/details?id=com.termux.widget" TargetMode="External"/><Relationship Id="rId1" Type="http://schemas.openxmlformats.org/officeDocument/2006/relationships/numbering" Target="numbering.xml"/><Relationship Id="rId6" Type="http://schemas.openxmlformats.org/officeDocument/2006/relationships/hyperlink" Target="https://www.sqlsec.com/tags/Android/" TargetMode="External"/><Relationship Id="rId212" Type="http://schemas.openxmlformats.org/officeDocument/2006/relationships/fontTable" Target="fontTable.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8.jpeg"/><Relationship Id="rId114" Type="http://schemas.openxmlformats.org/officeDocument/2006/relationships/image" Target="media/image83.jpeg"/><Relationship Id="rId119" Type="http://schemas.openxmlformats.org/officeDocument/2006/relationships/image" Target="media/image87.jpeg"/><Relationship Id="rId44" Type="http://schemas.openxmlformats.org/officeDocument/2006/relationships/image" Target="media/image23.jpe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94.jpeg"/><Relationship Id="rId135" Type="http://schemas.openxmlformats.org/officeDocument/2006/relationships/image" Target="media/image99.jpeg"/><Relationship Id="rId151" Type="http://schemas.openxmlformats.org/officeDocument/2006/relationships/image" Target="media/image109.png"/><Relationship Id="rId156" Type="http://schemas.openxmlformats.org/officeDocument/2006/relationships/image" Target="media/image111.png"/><Relationship Id="rId177" Type="http://schemas.openxmlformats.org/officeDocument/2006/relationships/hyperlink" Target="https://play.google.com/store/apps/details?id=com.termux.boot" TargetMode="External"/><Relationship Id="rId198" Type="http://schemas.openxmlformats.org/officeDocument/2006/relationships/image" Target="media/image143.jpeg"/><Relationship Id="rId172" Type="http://schemas.openxmlformats.org/officeDocument/2006/relationships/image" Target="media/image125.jpeg"/><Relationship Id="rId193" Type="http://schemas.openxmlformats.org/officeDocument/2006/relationships/image" Target="media/image138.jpeg"/><Relationship Id="rId202" Type="http://schemas.openxmlformats.org/officeDocument/2006/relationships/image" Target="media/image147.jpeg"/><Relationship Id="rId207" Type="http://schemas.openxmlformats.org/officeDocument/2006/relationships/hyperlink" Target="https://www.sqlsec.com/" TargetMode="External"/><Relationship Id="rId13" Type="http://schemas.openxmlformats.org/officeDocument/2006/relationships/hyperlink" Target="https://sqlsec.lanzous.com/ibuzuxe" TargetMode="External"/><Relationship Id="rId18" Type="http://schemas.openxmlformats.org/officeDocument/2006/relationships/hyperlink" Target="https://play.google.com/store/apps/details?id=com.termux" TargetMode="External"/><Relationship Id="rId39" Type="http://schemas.openxmlformats.org/officeDocument/2006/relationships/image" Target="media/image18.png"/><Relationship Id="rId109" Type="http://schemas.openxmlformats.org/officeDocument/2006/relationships/hyperlink" Target="https://cn.wordpress.org/download/releases/" TargetMode="External"/><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3.jpeg"/><Relationship Id="rId104" Type="http://schemas.openxmlformats.org/officeDocument/2006/relationships/image" Target="media/image78.jpeg"/><Relationship Id="rId120" Type="http://schemas.openxmlformats.org/officeDocument/2006/relationships/image" Target="media/image88.jpeg"/><Relationship Id="rId125" Type="http://schemas.openxmlformats.org/officeDocument/2006/relationships/hyperlink" Target="https://github.com/ziahamza/webui-aria2" TargetMode="External"/><Relationship Id="rId141" Type="http://schemas.openxmlformats.org/officeDocument/2006/relationships/image" Target="media/image104.jpeg"/><Relationship Id="rId146" Type="http://schemas.openxmlformats.org/officeDocument/2006/relationships/image" Target="media/image108.png"/><Relationship Id="rId167" Type="http://schemas.openxmlformats.org/officeDocument/2006/relationships/image" Target="media/image120.jpeg"/><Relationship Id="rId188" Type="http://schemas.openxmlformats.org/officeDocument/2006/relationships/hyperlink" Target="https://f-droid.org/packages/com.termux.widget/" TargetMode="External"/><Relationship Id="rId7" Type="http://schemas.openxmlformats.org/officeDocument/2006/relationships/hyperlink" Target="https://www.sqlsec.com/tags/Termux/" TargetMode="External"/><Relationship Id="rId71" Type="http://schemas.openxmlformats.org/officeDocument/2006/relationships/image" Target="media/image50.jpeg"/><Relationship Id="rId92" Type="http://schemas.openxmlformats.org/officeDocument/2006/relationships/image" Target="media/image70.jpeg"/><Relationship Id="rId162" Type="http://schemas.openxmlformats.org/officeDocument/2006/relationships/image" Target="media/image115.png"/><Relationship Id="rId183" Type="http://schemas.openxmlformats.org/officeDocument/2006/relationships/image" Target="media/image132.jpe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5.jpeg"/><Relationship Id="rId110" Type="http://schemas.openxmlformats.org/officeDocument/2006/relationships/image" Target="media/image82.jpeg"/><Relationship Id="rId115" Type="http://schemas.openxmlformats.org/officeDocument/2006/relationships/image" Target="media/image84.jpeg"/><Relationship Id="rId131" Type="http://schemas.openxmlformats.org/officeDocument/2006/relationships/image" Target="media/image95.jpeg"/><Relationship Id="rId136" Type="http://schemas.openxmlformats.org/officeDocument/2006/relationships/image" Target="media/image100.jpeg"/><Relationship Id="rId157" Type="http://schemas.openxmlformats.org/officeDocument/2006/relationships/hyperlink" Target="https://play.google.com/store/apps/details?id=com.termux.api" TargetMode="External"/><Relationship Id="rId178" Type="http://schemas.openxmlformats.org/officeDocument/2006/relationships/hyperlink" Target="https://f-droid.org/packages/com.termux.boot/" TargetMode="External"/><Relationship Id="rId61" Type="http://schemas.openxmlformats.org/officeDocument/2006/relationships/image" Target="media/image40.jpeg"/><Relationship Id="rId82" Type="http://schemas.openxmlformats.org/officeDocument/2006/relationships/image" Target="media/image60.jpeg"/><Relationship Id="rId152" Type="http://schemas.openxmlformats.org/officeDocument/2006/relationships/hyperlink" Target="https://github.com/sqlmapproject/sqlmap" TargetMode="External"/><Relationship Id="rId173" Type="http://schemas.openxmlformats.org/officeDocument/2006/relationships/image" Target="media/image126.jpeg"/><Relationship Id="rId194" Type="http://schemas.openxmlformats.org/officeDocument/2006/relationships/image" Target="media/image139.jpeg"/><Relationship Id="rId199" Type="http://schemas.openxmlformats.org/officeDocument/2006/relationships/image" Target="media/image144.png"/><Relationship Id="rId203" Type="http://schemas.openxmlformats.org/officeDocument/2006/relationships/hyperlink" Target="https://www.sqlsec.com/dashang.html" TargetMode="External"/><Relationship Id="rId208" Type="http://schemas.openxmlformats.org/officeDocument/2006/relationships/hyperlink" Target="https://www.sqlsec.com/tags/Android/" TargetMode="External"/><Relationship Id="rId19" Type="http://schemas.openxmlformats.org/officeDocument/2006/relationships/hyperlink" Target="https://f-droid.org/packages/com.termux/" TargetMode="External"/><Relationship Id="rId14" Type="http://schemas.openxmlformats.org/officeDocument/2006/relationships/hyperlink" Target="https://sqlsec.lanzous.com/ibuztch" TargetMode="External"/><Relationship Id="rId30" Type="http://schemas.openxmlformats.org/officeDocument/2006/relationships/image" Target="media/image10.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6.jpeg"/><Relationship Id="rId105" Type="http://schemas.openxmlformats.org/officeDocument/2006/relationships/hyperlink" Target="http://127.0.0.1:8080/kod" TargetMode="External"/><Relationship Id="rId126" Type="http://schemas.openxmlformats.org/officeDocument/2006/relationships/hyperlink" Target="https://hub.fastgit.org/ziahamza/webui-aria2.git" TargetMode="External"/><Relationship Id="rId147" Type="http://schemas.openxmlformats.org/officeDocument/2006/relationships/hyperlink" Target="https://hashcat.net/hashcat/" TargetMode="External"/><Relationship Id="rId168" Type="http://schemas.openxmlformats.org/officeDocument/2006/relationships/image" Target="media/image121.jpeg"/><Relationship Id="rId8" Type="http://schemas.openxmlformats.org/officeDocument/2006/relationships/hyperlink" Target="https://www.sqlsec.com/ggs/Others/" TargetMode="External"/><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hyperlink" Target="http://192.168.31.124:8080/dvwa/setup.php" TargetMode="External"/><Relationship Id="rId98" Type="http://schemas.openxmlformats.org/officeDocument/2006/relationships/image" Target="media/image74.png"/><Relationship Id="rId121" Type="http://schemas.openxmlformats.org/officeDocument/2006/relationships/hyperlink" Target="https://github.com/sqlsec/termux-install-linux" TargetMode="External"/><Relationship Id="rId142" Type="http://schemas.openxmlformats.org/officeDocument/2006/relationships/image" Target="media/image105.jpeg"/><Relationship Id="rId163" Type="http://schemas.openxmlformats.org/officeDocument/2006/relationships/image" Target="media/image116.png"/><Relationship Id="rId184" Type="http://schemas.openxmlformats.org/officeDocument/2006/relationships/hyperlink" Target="https://play.google.com/store/apps/details?id=com.termux.styling" TargetMode="External"/><Relationship Id="rId189" Type="http://schemas.openxmlformats.org/officeDocument/2006/relationships/image" Target="media/image134.jpeg"/><Relationship Id="rId3" Type="http://schemas.openxmlformats.org/officeDocument/2006/relationships/settings" Target="setting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hyperlink" Target="https://images.kali.org/nethunter/kalifs-arm64-full.tar.xz" TargetMode="External"/><Relationship Id="rId137" Type="http://schemas.openxmlformats.org/officeDocument/2006/relationships/image" Target="media/image101.jpeg"/><Relationship Id="rId158" Type="http://schemas.openxmlformats.org/officeDocument/2006/relationships/hyperlink" Target="https://f-droid.org/packages/com.termux.api/" TargetMode="External"/><Relationship Id="rId20" Type="http://schemas.openxmlformats.org/officeDocument/2006/relationships/hyperlink" Target="https://www.coolapk.com/apk/com.termux" TargetMode="External"/><Relationship Id="rId41" Type="http://schemas.openxmlformats.org/officeDocument/2006/relationships/image" Target="media/image20.png"/><Relationship Id="rId62" Type="http://schemas.openxmlformats.org/officeDocument/2006/relationships/image" Target="media/image41.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hyperlink" Target="https://sqlsec.lanzous.com/ibq43wb" TargetMode="External"/><Relationship Id="rId132" Type="http://schemas.openxmlformats.org/officeDocument/2006/relationships/image" Target="media/image96.jpeg"/><Relationship Id="rId153" Type="http://schemas.openxmlformats.org/officeDocument/2006/relationships/image" Target="media/image110.png"/><Relationship Id="rId174" Type="http://schemas.openxmlformats.org/officeDocument/2006/relationships/image" Target="media/image127.jpeg"/><Relationship Id="rId179" Type="http://schemas.openxmlformats.org/officeDocument/2006/relationships/image" Target="media/image130.jpeg"/><Relationship Id="rId195" Type="http://schemas.openxmlformats.org/officeDocument/2006/relationships/image" Target="media/image140.jpeg"/><Relationship Id="rId209" Type="http://schemas.openxmlformats.org/officeDocument/2006/relationships/hyperlink" Target="https://www.sqlsec.com/tags/Termux/" TargetMode="External"/><Relationship Id="rId190" Type="http://schemas.openxmlformats.org/officeDocument/2006/relationships/image" Target="media/image135.jpeg"/><Relationship Id="rId204" Type="http://schemas.openxmlformats.org/officeDocument/2006/relationships/hyperlink" Target="https://www.sqlsec.com/" TargetMode="External"/><Relationship Id="rId15" Type="http://schemas.openxmlformats.org/officeDocument/2006/relationships/hyperlink" Target="https://termux.com/" TargetMode="External"/><Relationship Id="rId36" Type="http://schemas.openxmlformats.org/officeDocument/2006/relationships/image" Target="media/image15.jpeg"/><Relationship Id="rId57" Type="http://schemas.openxmlformats.org/officeDocument/2006/relationships/image" Target="media/image36.jpeg"/><Relationship Id="rId106" Type="http://schemas.openxmlformats.org/officeDocument/2006/relationships/image" Target="media/image79.jpeg"/><Relationship Id="rId127" Type="http://schemas.openxmlformats.org/officeDocument/2006/relationships/image" Target="media/image91.jpeg"/><Relationship Id="rId10" Type="http://schemas.openxmlformats.org/officeDocument/2006/relationships/hyperlink" Target="https://www.sqlsec.com/2018/05/termux.html" TargetMode="External"/><Relationship Id="rId31" Type="http://schemas.openxmlformats.org/officeDocument/2006/relationships/hyperlink" Target="https://github.com/Cabbagec/termux-ohmyzsh/" TargetMode="External"/><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hyperlink" Target="https://github.com/rvagg/node-worker-farm/commit/0b2349c6c7ed5c51e234e418fad226875313e773" TargetMode="External"/><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7.jpeg"/><Relationship Id="rId122" Type="http://schemas.openxmlformats.org/officeDocument/2006/relationships/image" Target="media/image89.jpeg"/><Relationship Id="rId143" Type="http://schemas.openxmlformats.org/officeDocument/2006/relationships/image" Target="media/image106.jpeg"/><Relationship Id="rId148" Type="http://schemas.openxmlformats.org/officeDocument/2006/relationships/hyperlink" Target="https://github.com/hashcat/hashcat" TargetMode="External"/><Relationship Id="rId164" Type="http://schemas.openxmlformats.org/officeDocument/2006/relationships/image" Target="media/image117.jpeg"/><Relationship Id="rId169" Type="http://schemas.openxmlformats.org/officeDocument/2006/relationships/image" Target="media/image122.jpeg"/><Relationship Id="rId185" Type="http://schemas.openxmlformats.org/officeDocument/2006/relationships/hyperlink" Target="https://f-droid.org/packages/com.termux.styling/"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play.google.com/store/apps/details?id=com.termux.window" TargetMode="External"/><Relationship Id="rId210" Type="http://schemas.openxmlformats.org/officeDocument/2006/relationships/hyperlink" Target="https://www.sqlsec.com/2018/05/termux.html?yyue=a21bo.50862.201879" TargetMode="External"/><Relationship Id="rId26" Type="http://schemas.openxmlformats.org/officeDocument/2006/relationships/image" Target="media/image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7.jpeg"/><Relationship Id="rId112" Type="http://schemas.openxmlformats.org/officeDocument/2006/relationships/hyperlink" Target="https://sqlsec.lanzous.com/ibq4akb" TargetMode="External"/><Relationship Id="rId133" Type="http://schemas.openxmlformats.org/officeDocument/2006/relationships/image" Target="media/image97.jpeg"/><Relationship Id="rId154" Type="http://schemas.openxmlformats.org/officeDocument/2006/relationships/hyperlink" Target="https://www.sqlsec.com/2020/04/xray.html" TargetMode="External"/><Relationship Id="rId175" Type="http://schemas.openxmlformats.org/officeDocument/2006/relationships/image" Target="media/image128.jpeg"/><Relationship Id="rId196" Type="http://schemas.openxmlformats.org/officeDocument/2006/relationships/image" Target="media/image141.jpeg"/><Relationship Id="rId200" Type="http://schemas.openxmlformats.org/officeDocument/2006/relationships/image" Target="media/image145.jpeg"/><Relationship Id="rId16" Type="http://schemas.openxmlformats.org/officeDocument/2006/relationships/hyperlink" Target="https://github.com/termux/termux-ap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9271</Words>
  <Characters>52851</Characters>
  <Application>Microsoft Office Word</Application>
  <DocSecurity>0</DocSecurity>
  <Lines>440</Lines>
  <Paragraphs>123</Paragraphs>
  <ScaleCrop>false</ScaleCrop>
  <Company>HP</Company>
  <LinksUpToDate>false</LinksUpToDate>
  <CharactersWithSpaces>61999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 Ding</dc:creator>
  <cp:keywords/>
  <dc:description/>
  <cp:lastModifiedBy>Ning Ding</cp:lastModifiedBy>
  <cp:revision>3</cp:revision>
  <dcterms:created xsi:type="dcterms:W3CDTF">2020-11-08T01:10:00Z</dcterms:created>
  <dcterms:modified xsi:type="dcterms:W3CDTF">2020-11-08T01:12:00Z</dcterms:modified>
</cp:coreProperties>
</file>